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35280" w14:textId="77777777" w:rsidR="00964A70" w:rsidRPr="00964A70" w:rsidRDefault="007411C8" w:rsidP="007411C8">
      <w:pPr>
        <w:widowControl w:val="0"/>
        <w:autoSpaceDE w:val="0"/>
        <w:autoSpaceDN w:val="0"/>
        <w:spacing w:line="276" w:lineRule="auto"/>
        <w:ind w:firstLine="0"/>
        <w:jc w:val="center"/>
        <w:rPr>
          <w:rFonts w:eastAsia="Calibri"/>
          <w:b/>
          <w:color w:val="000000"/>
        </w:rPr>
      </w:pPr>
      <w:r w:rsidRPr="00964A70">
        <w:rPr>
          <w:rFonts w:eastAsia="Calibri"/>
          <w:b/>
          <w:color w:val="000000"/>
        </w:rPr>
        <w:t>МІНІСТЕРСТВО ОСВІТИ І НАУКИ УКРАЇНИ</w:t>
      </w:r>
    </w:p>
    <w:p w14:paraId="1A50E0BA" w14:textId="77777777" w:rsidR="007411C8" w:rsidRDefault="007411C8" w:rsidP="007411C8">
      <w:pPr>
        <w:widowControl w:val="0"/>
        <w:autoSpaceDE w:val="0"/>
        <w:autoSpaceDN w:val="0"/>
        <w:spacing w:line="276" w:lineRule="auto"/>
        <w:ind w:firstLine="0"/>
        <w:jc w:val="center"/>
        <w:rPr>
          <w:rFonts w:eastAsia="Calibri"/>
          <w:b/>
          <w:color w:val="000000"/>
        </w:rPr>
      </w:pPr>
      <w:r w:rsidRPr="00964A70">
        <w:rPr>
          <w:rFonts w:eastAsia="Calibri"/>
          <w:b/>
          <w:color w:val="000000"/>
        </w:rPr>
        <w:t xml:space="preserve">ЧЕРНІВЕЦЬКИЙ НАЦІОНАЛЬНИЙ УНІВЕРСИТЕТ </w:t>
      </w:r>
    </w:p>
    <w:p w14:paraId="2BCA0C73" w14:textId="77777777" w:rsidR="00964A70" w:rsidRDefault="007411C8" w:rsidP="007411C8">
      <w:pPr>
        <w:widowControl w:val="0"/>
        <w:autoSpaceDE w:val="0"/>
        <w:autoSpaceDN w:val="0"/>
        <w:spacing w:line="276" w:lineRule="auto"/>
        <w:ind w:firstLine="0"/>
        <w:jc w:val="center"/>
        <w:rPr>
          <w:rFonts w:eastAsia="Calibri"/>
          <w:b/>
          <w:color w:val="000000"/>
        </w:rPr>
      </w:pPr>
      <w:r w:rsidRPr="00964A70">
        <w:rPr>
          <w:rFonts w:eastAsia="Calibri"/>
          <w:b/>
          <w:color w:val="000000"/>
        </w:rPr>
        <w:t>ІМЕНІ ЮРІЯ ФЕДЬКОВИЧА</w:t>
      </w:r>
    </w:p>
    <w:p w14:paraId="014C5932" w14:textId="77777777" w:rsidR="007411C8" w:rsidRPr="00964A70" w:rsidRDefault="007411C8" w:rsidP="007411C8">
      <w:pPr>
        <w:widowControl w:val="0"/>
        <w:autoSpaceDE w:val="0"/>
        <w:autoSpaceDN w:val="0"/>
        <w:spacing w:line="276" w:lineRule="auto"/>
        <w:ind w:firstLine="0"/>
        <w:jc w:val="center"/>
        <w:rPr>
          <w:rFonts w:eastAsia="Calibri"/>
          <w:b/>
          <w:color w:val="000000"/>
        </w:rPr>
      </w:pPr>
    </w:p>
    <w:p w14:paraId="6906763A" w14:textId="77777777" w:rsidR="00964A70" w:rsidRPr="007411C8" w:rsidRDefault="007411C8" w:rsidP="00964A70">
      <w:pPr>
        <w:widowControl w:val="0"/>
        <w:autoSpaceDE w:val="0"/>
        <w:autoSpaceDN w:val="0"/>
        <w:spacing w:line="240" w:lineRule="auto"/>
        <w:ind w:firstLine="0"/>
        <w:jc w:val="center"/>
        <w:rPr>
          <w:rFonts w:eastAsia="Calibri"/>
          <w:color w:val="000000"/>
          <w:sz w:val="26"/>
          <w:szCs w:val="26"/>
        </w:rPr>
      </w:pPr>
      <w:r w:rsidRPr="007411C8">
        <w:rPr>
          <w:rFonts w:eastAsia="Calibri"/>
          <w:b/>
          <w:color w:val="000000"/>
          <w:sz w:val="26"/>
          <w:szCs w:val="26"/>
        </w:rPr>
        <w:t>Навчально-науковий і</w:t>
      </w:r>
      <w:r w:rsidR="00964A70" w:rsidRPr="007411C8">
        <w:rPr>
          <w:rFonts w:eastAsia="Calibri"/>
          <w:b/>
          <w:color w:val="000000"/>
          <w:sz w:val="26"/>
          <w:szCs w:val="26"/>
        </w:rPr>
        <w:t>нститут фізико-технічних та комп’ютерних наук</w:t>
      </w:r>
    </w:p>
    <w:p w14:paraId="37F28F93" w14:textId="77777777" w:rsidR="00964A70" w:rsidRPr="007411C8" w:rsidRDefault="007411C8" w:rsidP="00964A70">
      <w:pPr>
        <w:widowControl w:val="0"/>
        <w:autoSpaceDE w:val="0"/>
        <w:autoSpaceDN w:val="0"/>
        <w:spacing w:line="240" w:lineRule="auto"/>
        <w:ind w:firstLine="0"/>
        <w:jc w:val="center"/>
        <w:rPr>
          <w:rFonts w:eastAsia="Calibri"/>
          <w:b/>
          <w:color w:val="000000"/>
          <w:sz w:val="26"/>
          <w:szCs w:val="26"/>
        </w:rPr>
      </w:pPr>
      <w:r w:rsidRPr="007411C8">
        <w:rPr>
          <w:rFonts w:eastAsia="Calibri"/>
          <w:b/>
          <w:color w:val="000000"/>
          <w:sz w:val="26"/>
          <w:szCs w:val="26"/>
        </w:rPr>
        <w:t>к</w:t>
      </w:r>
      <w:r w:rsidR="00964A70" w:rsidRPr="007411C8">
        <w:rPr>
          <w:rFonts w:eastAsia="Calibri"/>
          <w:b/>
          <w:color w:val="000000"/>
          <w:sz w:val="26"/>
          <w:szCs w:val="26"/>
        </w:rPr>
        <w:t>афедра комп’ютерних наук</w:t>
      </w:r>
    </w:p>
    <w:p w14:paraId="6F7ACD0C" w14:textId="77777777" w:rsidR="00964A70" w:rsidRPr="00E72A2F" w:rsidRDefault="00964A70" w:rsidP="00E72A2F">
      <w:pPr>
        <w:widowControl w:val="0"/>
        <w:autoSpaceDE w:val="0"/>
        <w:autoSpaceDN w:val="0"/>
        <w:spacing w:line="240" w:lineRule="auto"/>
        <w:ind w:firstLine="0"/>
        <w:rPr>
          <w:rFonts w:eastAsia="Calibri"/>
          <w:color w:val="000000"/>
        </w:rPr>
      </w:pPr>
    </w:p>
    <w:p w14:paraId="55192C9C" w14:textId="77777777" w:rsidR="00964A70" w:rsidRPr="00E72A2F" w:rsidRDefault="00964A70" w:rsidP="00E72A2F">
      <w:pPr>
        <w:widowControl w:val="0"/>
        <w:autoSpaceDE w:val="0"/>
        <w:autoSpaceDN w:val="0"/>
        <w:spacing w:line="240" w:lineRule="auto"/>
        <w:ind w:firstLine="0"/>
        <w:rPr>
          <w:rFonts w:eastAsia="Calibri"/>
          <w:color w:val="000000"/>
        </w:rPr>
      </w:pPr>
    </w:p>
    <w:p w14:paraId="41D14233" w14:textId="77777777" w:rsidR="00964A70" w:rsidRPr="00E72A2F" w:rsidRDefault="00964A70" w:rsidP="00E72A2F">
      <w:pPr>
        <w:widowControl w:val="0"/>
        <w:autoSpaceDE w:val="0"/>
        <w:autoSpaceDN w:val="0"/>
        <w:spacing w:line="240" w:lineRule="auto"/>
        <w:ind w:right="287" w:firstLine="0"/>
        <w:rPr>
          <w:rFonts w:eastAsia="Calibri"/>
        </w:rPr>
      </w:pPr>
    </w:p>
    <w:p w14:paraId="13E57D17" w14:textId="77777777" w:rsidR="00964A70" w:rsidRPr="00E72A2F" w:rsidRDefault="00964A70" w:rsidP="00E72A2F">
      <w:pPr>
        <w:widowControl w:val="0"/>
        <w:autoSpaceDE w:val="0"/>
        <w:autoSpaceDN w:val="0"/>
        <w:spacing w:line="240" w:lineRule="auto"/>
        <w:ind w:firstLine="0"/>
        <w:rPr>
          <w:rFonts w:eastAsia="Calibri"/>
        </w:rPr>
      </w:pPr>
    </w:p>
    <w:p w14:paraId="65FC97AC" w14:textId="77777777" w:rsidR="00964A70" w:rsidRPr="00E72A2F" w:rsidRDefault="00964A70" w:rsidP="00E72A2F">
      <w:pPr>
        <w:widowControl w:val="0"/>
        <w:autoSpaceDE w:val="0"/>
        <w:autoSpaceDN w:val="0"/>
        <w:spacing w:before="1" w:line="240" w:lineRule="auto"/>
        <w:ind w:firstLine="0"/>
        <w:rPr>
          <w:rFonts w:eastAsia="Calibri"/>
        </w:rPr>
      </w:pPr>
    </w:p>
    <w:p w14:paraId="265383CB" w14:textId="77777777" w:rsidR="00964A70" w:rsidRPr="00E72A2F" w:rsidRDefault="00964A70" w:rsidP="00E72A2F">
      <w:pPr>
        <w:widowControl w:val="0"/>
        <w:autoSpaceDE w:val="0"/>
        <w:autoSpaceDN w:val="0"/>
        <w:spacing w:before="10" w:line="240" w:lineRule="auto"/>
        <w:ind w:firstLine="0"/>
        <w:rPr>
          <w:rFonts w:eastAsia="Calibri"/>
          <w:szCs w:val="44"/>
        </w:rPr>
      </w:pPr>
    </w:p>
    <w:p w14:paraId="6CF3C235" w14:textId="77777777" w:rsidR="00964A70" w:rsidRPr="00964A70" w:rsidRDefault="007411C8" w:rsidP="007411C8">
      <w:pPr>
        <w:spacing w:before="240" w:line="240" w:lineRule="auto"/>
        <w:ind w:left="142" w:firstLine="0"/>
        <w:jc w:val="center"/>
        <w:rPr>
          <w:rFonts w:eastAsia="Calibri"/>
          <w:bCs/>
        </w:rPr>
      </w:pPr>
      <w:r w:rsidRPr="00EF22EE">
        <w:rPr>
          <w:rFonts w:eastAsia="Calibri"/>
        </w:rPr>
        <w:t>ВИЯВЛЕННЯ МОДЕЛЕЙ ПЕРСОНАЖІВ ГРИ ТА ЧАСТКОВЕ КЕРУВАННЯ НА ОСНОВІ АЛГОРИТМІВ YOLOV8 ТА WINDMOUSE</w:t>
      </w:r>
    </w:p>
    <w:p w14:paraId="5E6E65AF" w14:textId="77777777" w:rsidR="00964A70" w:rsidRPr="00E72A2F" w:rsidRDefault="00964A70" w:rsidP="00964A70">
      <w:pPr>
        <w:widowControl w:val="0"/>
        <w:autoSpaceDE w:val="0"/>
        <w:autoSpaceDN w:val="0"/>
        <w:ind w:firstLine="0"/>
        <w:jc w:val="center"/>
        <w:rPr>
          <w:rFonts w:eastAsia="Calibri"/>
          <w:b/>
          <w:color w:val="000000"/>
          <w:shd w:val="clear" w:color="auto" w:fill="FFFFFF"/>
          <w:lang w:eastAsia="uk-UA"/>
        </w:rPr>
      </w:pPr>
    </w:p>
    <w:p w14:paraId="4C3FE349" w14:textId="77777777" w:rsidR="00964A70" w:rsidRPr="00E72A2F" w:rsidRDefault="007411C8" w:rsidP="00964A70">
      <w:pPr>
        <w:widowControl w:val="0"/>
        <w:autoSpaceDE w:val="0"/>
        <w:autoSpaceDN w:val="0"/>
        <w:spacing w:line="240" w:lineRule="auto"/>
        <w:ind w:firstLine="0"/>
        <w:jc w:val="center"/>
        <w:rPr>
          <w:rFonts w:eastAsia="Calibri"/>
          <w:color w:val="000000"/>
          <w:sz w:val="26"/>
          <w:szCs w:val="26"/>
        </w:rPr>
      </w:pPr>
      <w:r w:rsidRPr="00E72A2F">
        <w:rPr>
          <w:rFonts w:eastAsia="Calibri"/>
          <w:color w:val="000000"/>
          <w:sz w:val="26"/>
          <w:szCs w:val="26"/>
        </w:rPr>
        <w:t>Кваліфікаційна робота</w:t>
      </w:r>
    </w:p>
    <w:p w14:paraId="49FF32E6" w14:textId="77777777" w:rsidR="007411C8" w:rsidRPr="00E72A2F" w:rsidRDefault="007411C8" w:rsidP="00964A70">
      <w:pPr>
        <w:widowControl w:val="0"/>
        <w:autoSpaceDE w:val="0"/>
        <w:autoSpaceDN w:val="0"/>
        <w:spacing w:line="240" w:lineRule="auto"/>
        <w:ind w:firstLine="0"/>
        <w:jc w:val="center"/>
        <w:rPr>
          <w:rFonts w:eastAsia="Calibri"/>
          <w:color w:val="000000"/>
          <w:sz w:val="24"/>
          <w:szCs w:val="24"/>
        </w:rPr>
      </w:pPr>
    </w:p>
    <w:p w14:paraId="5E50710D" w14:textId="77777777" w:rsidR="007411C8" w:rsidRPr="00E72A2F" w:rsidRDefault="007411C8" w:rsidP="00964A70">
      <w:pPr>
        <w:widowControl w:val="0"/>
        <w:autoSpaceDE w:val="0"/>
        <w:autoSpaceDN w:val="0"/>
        <w:spacing w:line="240" w:lineRule="auto"/>
        <w:ind w:firstLine="0"/>
        <w:jc w:val="center"/>
        <w:rPr>
          <w:rFonts w:eastAsia="Calibri"/>
          <w:color w:val="000000"/>
          <w:sz w:val="26"/>
          <w:szCs w:val="26"/>
        </w:rPr>
      </w:pPr>
      <w:r w:rsidRPr="00E72A2F">
        <w:rPr>
          <w:rFonts w:eastAsia="Calibri"/>
          <w:color w:val="000000"/>
          <w:sz w:val="26"/>
          <w:szCs w:val="26"/>
        </w:rPr>
        <w:t>Рівень вищої освіти – перший (бакалаврський)</w:t>
      </w:r>
    </w:p>
    <w:p w14:paraId="4F0DF536" w14:textId="77777777" w:rsidR="00964A70" w:rsidRDefault="00964A70" w:rsidP="00964A70">
      <w:pPr>
        <w:widowControl w:val="0"/>
        <w:autoSpaceDE w:val="0"/>
        <w:autoSpaceDN w:val="0"/>
        <w:spacing w:line="240" w:lineRule="auto"/>
        <w:ind w:firstLine="0"/>
        <w:jc w:val="center"/>
        <w:rPr>
          <w:rFonts w:eastAsia="Calibri"/>
          <w:color w:val="000000"/>
          <w:sz w:val="24"/>
          <w:szCs w:val="24"/>
        </w:rPr>
      </w:pPr>
    </w:p>
    <w:p w14:paraId="6584EB43" w14:textId="77777777" w:rsidR="007411C8" w:rsidRDefault="007411C8" w:rsidP="00964A70">
      <w:pPr>
        <w:widowControl w:val="0"/>
        <w:autoSpaceDE w:val="0"/>
        <w:autoSpaceDN w:val="0"/>
        <w:spacing w:line="240" w:lineRule="auto"/>
        <w:ind w:firstLine="0"/>
        <w:jc w:val="center"/>
        <w:rPr>
          <w:rFonts w:eastAsia="Calibri"/>
          <w:color w:val="000000"/>
          <w:sz w:val="24"/>
          <w:szCs w:val="24"/>
        </w:rPr>
      </w:pPr>
    </w:p>
    <w:p w14:paraId="37425098" w14:textId="77777777" w:rsidR="007411C8" w:rsidRDefault="007411C8" w:rsidP="00964A70">
      <w:pPr>
        <w:widowControl w:val="0"/>
        <w:autoSpaceDE w:val="0"/>
        <w:autoSpaceDN w:val="0"/>
        <w:spacing w:line="240" w:lineRule="auto"/>
        <w:ind w:firstLine="0"/>
        <w:jc w:val="center"/>
        <w:rPr>
          <w:rFonts w:eastAsia="Calibri"/>
          <w:color w:val="000000"/>
          <w:sz w:val="24"/>
          <w:szCs w:val="24"/>
        </w:rPr>
      </w:pPr>
    </w:p>
    <w:p w14:paraId="061A963D" w14:textId="77777777" w:rsidR="007411C8" w:rsidRDefault="007411C8" w:rsidP="00964A70">
      <w:pPr>
        <w:widowControl w:val="0"/>
        <w:autoSpaceDE w:val="0"/>
        <w:autoSpaceDN w:val="0"/>
        <w:spacing w:line="240" w:lineRule="auto"/>
        <w:ind w:firstLine="0"/>
        <w:jc w:val="center"/>
        <w:rPr>
          <w:rFonts w:eastAsia="Calibri"/>
          <w:color w:val="000000"/>
          <w:sz w:val="24"/>
          <w:szCs w:val="24"/>
        </w:rPr>
      </w:pPr>
    </w:p>
    <w:p w14:paraId="45024C6B" w14:textId="77777777" w:rsidR="007411C8" w:rsidRPr="00964A70" w:rsidRDefault="007411C8" w:rsidP="00964A70">
      <w:pPr>
        <w:widowControl w:val="0"/>
        <w:autoSpaceDE w:val="0"/>
        <w:autoSpaceDN w:val="0"/>
        <w:spacing w:line="240" w:lineRule="auto"/>
        <w:ind w:firstLine="0"/>
        <w:jc w:val="center"/>
        <w:rPr>
          <w:rFonts w:eastAsia="Calibri"/>
          <w:color w:val="000000"/>
          <w:sz w:val="24"/>
          <w:szCs w:val="24"/>
        </w:rPr>
      </w:pPr>
    </w:p>
    <w:p w14:paraId="043A8FCC" w14:textId="77777777" w:rsidR="007411C8" w:rsidRDefault="00964A70" w:rsidP="00E72A2F">
      <w:pPr>
        <w:widowControl w:val="0"/>
        <w:autoSpaceDE w:val="0"/>
        <w:autoSpaceDN w:val="0"/>
        <w:spacing w:line="276" w:lineRule="auto"/>
        <w:ind w:left="5670" w:firstLine="0"/>
        <w:rPr>
          <w:rFonts w:eastAsia="Calibri"/>
          <w:color w:val="000000"/>
        </w:rPr>
      </w:pPr>
      <w:r w:rsidRPr="007411C8">
        <w:rPr>
          <w:rFonts w:eastAsia="Calibri"/>
          <w:b/>
          <w:bCs/>
          <w:color w:val="000000"/>
        </w:rPr>
        <w:t>Виконав</w:t>
      </w:r>
      <w:r w:rsidRPr="00964A70">
        <w:rPr>
          <w:rFonts w:eastAsia="Calibri"/>
          <w:color w:val="000000"/>
        </w:rPr>
        <w:t>:</w:t>
      </w:r>
    </w:p>
    <w:p w14:paraId="55AB404D" w14:textId="77777777" w:rsidR="00964A70" w:rsidRPr="00964A70" w:rsidRDefault="00964A70" w:rsidP="00E72A2F">
      <w:pPr>
        <w:widowControl w:val="0"/>
        <w:autoSpaceDE w:val="0"/>
        <w:autoSpaceDN w:val="0"/>
        <w:spacing w:line="276" w:lineRule="auto"/>
        <w:ind w:left="5670" w:firstLine="0"/>
        <w:rPr>
          <w:rFonts w:eastAsia="Calibri"/>
          <w:color w:val="000000"/>
        </w:rPr>
      </w:pPr>
      <w:r w:rsidRPr="00964A70">
        <w:rPr>
          <w:rFonts w:eastAsia="Calibri"/>
          <w:color w:val="000000"/>
        </w:rPr>
        <w:t>студент 4 курсу, групи 444 (СК)</w:t>
      </w:r>
      <w:r w:rsidRPr="00964A70">
        <w:rPr>
          <w:rFonts w:eastAsia="Calibri"/>
          <w:color w:val="000000"/>
          <w:u w:val="single"/>
        </w:rPr>
        <w:t xml:space="preserve"> </w:t>
      </w:r>
    </w:p>
    <w:p w14:paraId="25CEB6D8" w14:textId="77777777" w:rsidR="00964A70" w:rsidRPr="007411C8" w:rsidRDefault="008F1522" w:rsidP="00E72A2F">
      <w:pPr>
        <w:widowControl w:val="0"/>
        <w:autoSpaceDE w:val="0"/>
        <w:autoSpaceDN w:val="0"/>
        <w:spacing w:line="276" w:lineRule="auto"/>
        <w:ind w:left="5670" w:firstLine="0"/>
        <w:rPr>
          <w:rFonts w:eastAsia="Calibri"/>
          <w:b/>
          <w:bCs/>
          <w:color w:val="000000"/>
          <w:sz w:val="26"/>
          <w:szCs w:val="26"/>
        </w:rPr>
      </w:pPr>
      <w:r w:rsidRPr="007411C8">
        <w:rPr>
          <w:rFonts w:eastAsia="Calibri"/>
          <w:b/>
          <w:bCs/>
          <w:color w:val="000000"/>
          <w:sz w:val="26"/>
          <w:szCs w:val="26"/>
        </w:rPr>
        <w:t>Максимович Микола Юрійович</w:t>
      </w:r>
    </w:p>
    <w:p w14:paraId="06495364" w14:textId="77777777" w:rsidR="007411C8" w:rsidRPr="007411C8" w:rsidRDefault="00964A70" w:rsidP="00E72A2F">
      <w:pPr>
        <w:widowControl w:val="0"/>
        <w:autoSpaceDE w:val="0"/>
        <w:autoSpaceDN w:val="0"/>
        <w:spacing w:line="276" w:lineRule="auto"/>
        <w:ind w:left="5670" w:firstLine="0"/>
        <w:rPr>
          <w:rFonts w:eastAsia="Calibri"/>
          <w:b/>
          <w:bCs/>
          <w:color w:val="000000"/>
          <w:sz w:val="26"/>
          <w:szCs w:val="26"/>
        </w:rPr>
      </w:pPr>
      <w:r w:rsidRPr="007411C8">
        <w:rPr>
          <w:rFonts w:eastAsia="Calibri"/>
          <w:b/>
          <w:bCs/>
          <w:color w:val="000000"/>
        </w:rPr>
        <w:t>Керівник</w:t>
      </w:r>
      <w:r w:rsidR="007411C8" w:rsidRPr="007411C8">
        <w:rPr>
          <w:rFonts w:eastAsia="Calibri"/>
          <w:b/>
          <w:bCs/>
          <w:color w:val="000000"/>
        </w:rPr>
        <w:t>:</w:t>
      </w:r>
    </w:p>
    <w:p w14:paraId="4610CB6A" w14:textId="1ABF1A8B" w:rsidR="00964A70" w:rsidRPr="007411C8" w:rsidRDefault="00964A70" w:rsidP="00E72A2F">
      <w:pPr>
        <w:widowControl w:val="0"/>
        <w:autoSpaceDE w:val="0"/>
        <w:autoSpaceDN w:val="0"/>
        <w:spacing w:line="276" w:lineRule="auto"/>
        <w:ind w:left="5670" w:firstLine="0"/>
        <w:rPr>
          <w:rFonts w:eastAsia="Calibri"/>
          <w:color w:val="000000"/>
          <w:sz w:val="26"/>
          <w:szCs w:val="26"/>
        </w:rPr>
      </w:pPr>
      <w:proofErr w:type="spellStart"/>
      <w:r w:rsidRPr="007411C8">
        <w:rPr>
          <w:rFonts w:eastAsia="Calibri"/>
          <w:color w:val="000000"/>
          <w:sz w:val="26"/>
          <w:szCs w:val="26"/>
        </w:rPr>
        <w:t>к.</w:t>
      </w:r>
      <w:r w:rsidR="00A17031">
        <w:rPr>
          <w:rFonts w:eastAsia="Calibri"/>
          <w:color w:val="000000"/>
          <w:sz w:val="26"/>
          <w:szCs w:val="26"/>
        </w:rPr>
        <w:t>т</w:t>
      </w:r>
      <w:r w:rsidRPr="007411C8">
        <w:rPr>
          <w:rFonts w:eastAsia="Calibri"/>
          <w:color w:val="000000"/>
          <w:sz w:val="26"/>
          <w:szCs w:val="26"/>
        </w:rPr>
        <w:t>.н</w:t>
      </w:r>
      <w:proofErr w:type="spellEnd"/>
      <w:r w:rsidRPr="007411C8">
        <w:rPr>
          <w:rFonts w:eastAsia="Calibri"/>
          <w:color w:val="000000"/>
          <w:sz w:val="26"/>
          <w:szCs w:val="26"/>
        </w:rPr>
        <w:t xml:space="preserve">., асистент </w:t>
      </w:r>
      <w:r w:rsidR="00EF22EE" w:rsidRPr="007411C8">
        <w:rPr>
          <w:rFonts w:eastAsia="Calibri"/>
          <w:color w:val="000000"/>
          <w:sz w:val="26"/>
          <w:szCs w:val="26"/>
        </w:rPr>
        <w:t>Дворжак</w:t>
      </w:r>
      <w:r w:rsidRPr="007411C8">
        <w:rPr>
          <w:rFonts w:eastAsia="Calibri"/>
          <w:color w:val="000000"/>
          <w:sz w:val="26"/>
          <w:szCs w:val="26"/>
        </w:rPr>
        <w:t xml:space="preserve"> </w:t>
      </w:r>
      <w:r w:rsidR="00EF22EE" w:rsidRPr="007411C8">
        <w:rPr>
          <w:rFonts w:eastAsia="Calibri"/>
          <w:color w:val="000000"/>
          <w:sz w:val="26"/>
          <w:szCs w:val="26"/>
        </w:rPr>
        <w:t>В</w:t>
      </w:r>
      <w:r w:rsidRPr="007411C8">
        <w:rPr>
          <w:rFonts w:eastAsia="Calibri"/>
          <w:color w:val="000000"/>
          <w:sz w:val="26"/>
          <w:szCs w:val="26"/>
        </w:rPr>
        <w:t xml:space="preserve">.В. </w:t>
      </w:r>
    </w:p>
    <w:p w14:paraId="0D58822B" w14:textId="77777777" w:rsidR="00964A70" w:rsidRPr="00964A70" w:rsidRDefault="00964A70" w:rsidP="00964A70">
      <w:pPr>
        <w:widowControl w:val="0"/>
        <w:autoSpaceDE w:val="0"/>
        <w:autoSpaceDN w:val="0"/>
        <w:adjustRightInd w:val="0"/>
        <w:ind w:firstLine="0"/>
        <w:rPr>
          <w:rFonts w:eastAsia="Calibri"/>
          <w:b/>
          <w:color w:val="000000"/>
        </w:rPr>
      </w:pPr>
    </w:p>
    <w:p w14:paraId="17866B3D" w14:textId="77777777" w:rsidR="00964A70" w:rsidRDefault="00E72A2F" w:rsidP="00E72A2F">
      <w:pPr>
        <w:widowControl w:val="0"/>
        <w:autoSpaceDE w:val="0"/>
        <w:autoSpaceDN w:val="0"/>
        <w:adjustRightInd w:val="0"/>
        <w:spacing w:line="276" w:lineRule="auto"/>
        <w:ind w:firstLine="0"/>
        <w:rPr>
          <w:rFonts w:eastAsia="Calibri"/>
          <w:color w:val="000000"/>
        </w:rPr>
      </w:pPr>
      <w:r>
        <w:rPr>
          <w:rFonts w:eastAsia="Calibri"/>
          <w:color w:val="000000"/>
        </w:rPr>
        <w:t>До захисту допущено</w:t>
      </w:r>
    </w:p>
    <w:p w14:paraId="1ACCBECE" w14:textId="77777777" w:rsidR="00E72A2F" w:rsidRDefault="00E72A2F" w:rsidP="00E72A2F">
      <w:pPr>
        <w:widowControl w:val="0"/>
        <w:autoSpaceDE w:val="0"/>
        <w:autoSpaceDN w:val="0"/>
        <w:adjustRightInd w:val="0"/>
        <w:spacing w:line="276" w:lineRule="auto"/>
        <w:ind w:firstLine="0"/>
        <w:rPr>
          <w:rFonts w:eastAsia="Calibri"/>
          <w:color w:val="000000"/>
        </w:rPr>
      </w:pPr>
      <w:r>
        <w:rPr>
          <w:rFonts w:eastAsia="Calibri"/>
          <w:color w:val="000000"/>
        </w:rPr>
        <w:t>На засіданні кафедри</w:t>
      </w:r>
    </w:p>
    <w:p w14:paraId="3BC0AECA" w14:textId="77777777" w:rsidR="00E72A2F" w:rsidRPr="00E72A2F" w:rsidRDefault="00E72A2F" w:rsidP="00E72A2F">
      <w:pPr>
        <w:widowControl w:val="0"/>
        <w:autoSpaceDE w:val="0"/>
        <w:autoSpaceDN w:val="0"/>
        <w:adjustRightInd w:val="0"/>
        <w:spacing w:line="276" w:lineRule="auto"/>
        <w:ind w:firstLine="0"/>
        <w:rPr>
          <w:rFonts w:eastAsia="Calibri"/>
          <w:color w:val="000000"/>
        </w:rPr>
      </w:pPr>
      <w:r>
        <w:rPr>
          <w:rFonts w:eastAsia="Calibri"/>
          <w:color w:val="000000"/>
        </w:rPr>
        <w:t xml:space="preserve">Протокол № </w:t>
      </w:r>
      <w:r>
        <w:rPr>
          <w:rFonts w:eastAsia="Calibri"/>
          <w:color w:val="000000"/>
          <w:u w:val="single"/>
        </w:rPr>
        <w:t xml:space="preserve"> </w:t>
      </w:r>
      <w:r w:rsidR="00FE71C8">
        <w:rPr>
          <w:rFonts w:eastAsia="Calibri"/>
          <w:color w:val="000000"/>
          <w:u w:val="single"/>
        </w:rPr>
        <w:t>14</w:t>
      </w:r>
      <w:r>
        <w:rPr>
          <w:rFonts w:eastAsia="Calibri"/>
          <w:color w:val="000000"/>
          <w:u w:val="single"/>
        </w:rPr>
        <w:t xml:space="preserve"> </w:t>
      </w:r>
      <w:r>
        <w:rPr>
          <w:rFonts w:eastAsia="Calibri"/>
          <w:color w:val="000000"/>
        </w:rPr>
        <w:t xml:space="preserve"> від</w:t>
      </w:r>
      <w:r w:rsidR="00687604">
        <w:rPr>
          <w:rFonts w:eastAsia="Calibri"/>
          <w:color w:val="000000"/>
        </w:rPr>
        <w:t xml:space="preserve"> </w:t>
      </w:r>
      <w:r w:rsidR="00FE71C8">
        <w:rPr>
          <w:rFonts w:eastAsia="Calibri"/>
          <w:color w:val="000000"/>
          <w:u w:val="single"/>
        </w:rPr>
        <w:t>31.05.</w:t>
      </w:r>
      <w:r w:rsidRPr="00FE71C8">
        <w:rPr>
          <w:rFonts w:eastAsia="Calibri"/>
          <w:color w:val="000000"/>
          <w:u w:val="single"/>
        </w:rPr>
        <w:t>2023р</w:t>
      </w:r>
      <w:r>
        <w:rPr>
          <w:rFonts w:eastAsia="Calibri"/>
          <w:color w:val="000000"/>
        </w:rPr>
        <w:t>.</w:t>
      </w:r>
    </w:p>
    <w:p w14:paraId="69FE5FEF" w14:textId="77777777" w:rsidR="00964A70" w:rsidRDefault="00E72A2F" w:rsidP="00E72A2F">
      <w:pPr>
        <w:widowControl w:val="0"/>
        <w:autoSpaceDE w:val="0"/>
        <w:autoSpaceDN w:val="0"/>
        <w:spacing w:line="276" w:lineRule="auto"/>
        <w:ind w:firstLine="0"/>
        <w:rPr>
          <w:rFonts w:eastAsia="Calibri"/>
          <w:color w:val="000000"/>
        </w:rPr>
      </w:pPr>
      <w:r>
        <w:rPr>
          <w:rFonts w:eastAsia="Calibri"/>
          <w:color w:val="000000"/>
        </w:rPr>
        <w:t xml:space="preserve">Зав. кафедрою </w:t>
      </w:r>
      <w:r>
        <w:rPr>
          <w:rFonts w:eastAsia="Calibri"/>
          <w:color w:val="000000"/>
          <w:u w:val="single"/>
        </w:rPr>
        <w:t xml:space="preserve">                     </w:t>
      </w:r>
      <w:r>
        <w:rPr>
          <w:rFonts w:eastAsia="Calibri"/>
          <w:color w:val="000000"/>
        </w:rPr>
        <w:t xml:space="preserve"> проф. </w:t>
      </w:r>
      <w:proofErr w:type="spellStart"/>
      <w:r>
        <w:rPr>
          <w:rFonts w:eastAsia="Calibri"/>
          <w:color w:val="000000"/>
        </w:rPr>
        <w:t>Ушенко</w:t>
      </w:r>
      <w:proofErr w:type="spellEnd"/>
      <w:r>
        <w:rPr>
          <w:rFonts w:eastAsia="Calibri"/>
          <w:color w:val="000000"/>
        </w:rPr>
        <w:t xml:space="preserve"> Ю.О.</w:t>
      </w:r>
    </w:p>
    <w:p w14:paraId="5EB34AE2" w14:textId="77777777" w:rsidR="00E72A2F" w:rsidRDefault="00E72A2F" w:rsidP="00B070A3">
      <w:pPr>
        <w:widowControl w:val="0"/>
        <w:autoSpaceDE w:val="0"/>
        <w:autoSpaceDN w:val="0"/>
        <w:spacing w:line="240" w:lineRule="auto"/>
        <w:ind w:firstLine="0"/>
        <w:rPr>
          <w:rFonts w:eastAsia="Calibri"/>
          <w:color w:val="000000"/>
        </w:rPr>
      </w:pPr>
    </w:p>
    <w:p w14:paraId="1F4CB1FF" w14:textId="77777777" w:rsidR="00E72A2F" w:rsidRDefault="00E72A2F" w:rsidP="00B070A3">
      <w:pPr>
        <w:widowControl w:val="0"/>
        <w:autoSpaceDE w:val="0"/>
        <w:autoSpaceDN w:val="0"/>
        <w:spacing w:line="240" w:lineRule="auto"/>
        <w:ind w:firstLine="0"/>
        <w:rPr>
          <w:rFonts w:eastAsia="Calibri"/>
          <w:color w:val="000000"/>
        </w:rPr>
      </w:pPr>
    </w:p>
    <w:p w14:paraId="5C553AB5" w14:textId="77777777" w:rsidR="00E72A2F" w:rsidRDefault="00E72A2F" w:rsidP="00B070A3">
      <w:pPr>
        <w:widowControl w:val="0"/>
        <w:autoSpaceDE w:val="0"/>
        <w:autoSpaceDN w:val="0"/>
        <w:spacing w:line="240" w:lineRule="auto"/>
        <w:ind w:firstLine="0"/>
        <w:rPr>
          <w:rFonts w:eastAsia="Calibri"/>
          <w:color w:val="000000"/>
        </w:rPr>
      </w:pPr>
    </w:p>
    <w:p w14:paraId="4CBA1F00" w14:textId="77777777" w:rsidR="00E72A2F" w:rsidRDefault="00E72A2F" w:rsidP="00B070A3">
      <w:pPr>
        <w:widowControl w:val="0"/>
        <w:autoSpaceDE w:val="0"/>
        <w:autoSpaceDN w:val="0"/>
        <w:spacing w:line="240" w:lineRule="auto"/>
        <w:ind w:firstLine="0"/>
        <w:rPr>
          <w:rFonts w:eastAsia="Calibri"/>
          <w:color w:val="000000"/>
        </w:rPr>
      </w:pPr>
    </w:p>
    <w:p w14:paraId="1B441666" w14:textId="77777777" w:rsidR="00E72A2F" w:rsidRDefault="00E72A2F" w:rsidP="00B070A3">
      <w:pPr>
        <w:widowControl w:val="0"/>
        <w:autoSpaceDE w:val="0"/>
        <w:autoSpaceDN w:val="0"/>
        <w:spacing w:line="240" w:lineRule="auto"/>
        <w:ind w:firstLine="0"/>
        <w:rPr>
          <w:rFonts w:eastAsia="Calibri"/>
          <w:color w:val="000000"/>
        </w:rPr>
      </w:pPr>
    </w:p>
    <w:p w14:paraId="1E1C00E7" w14:textId="77777777" w:rsidR="00E72A2F" w:rsidRDefault="00E72A2F" w:rsidP="00B070A3">
      <w:pPr>
        <w:widowControl w:val="0"/>
        <w:autoSpaceDE w:val="0"/>
        <w:autoSpaceDN w:val="0"/>
        <w:spacing w:line="240" w:lineRule="auto"/>
        <w:ind w:firstLine="0"/>
        <w:rPr>
          <w:rFonts w:eastAsia="Calibri"/>
          <w:color w:val="000000"/>
        </w:rPr>
      </w:pPr>
    </w:p>
    <w:p w14:paraId="335B5A16" w14:textId="77777777" w:rsidR="00E72A2F" w:rsidRPr="00964A70" w:rsidRDefault="00E72A2F" w:rsidP="00B070A3">
      <w:pPr>
        <w:widowControl w:val="0"/>
        <w:autoSpaceDE w:val="0"/>
        <w:autoSpaceDN w:val="0"/>
        <w:spacing w:line="240" w:lineRule="auto"/>
        <w:ind w:firstLine="0"/>
        <w:rPr>
          <w:rFonts w:eastAsia="Calibri"/>
          <w:color w:val="000000"/>
        </w:rPr>
      </w:pPr>
    </w:p>
    <w:p w14:paraId="529BD25C" w14:textId="77777777" w:rsidR="00964A70" w:rsidRDefault="00964A70" w:rsidP="00E72A2F">
      <w:pPr>
        <w:widowControl w:val="0"/>
        <w:autoSpaceDE w:val="0"/>
        <w:autoSpaceDN w:val="0"/>
        <w:spacing w:line="240" w:lineRule="auto"/>
        <w:ind w:firstLine="0"/>
        <w:jc w:val="center"/>
        <w:rPr>
          <w:rFonts w:eastAsia="Calibri"/>
          <w:color w:val="000000"/>
        </w:rPr>
      </w:pPr>
      <w:r w:rsidRPr="00964A70">
        <w:rPr>
          <w:rFonts w:eastAsia="Calibri"/>
          <w:color w:val="000000"/>
        </w:rPr>
        <w:t>Чернівці – 202</w:t>
      </w:r>
      <w:r w:rsidR="00EF22EE">
        <w:rPr>
          <w:rFonts w:eastAsia="Calibri"/>
          <w:color w:val="000000"/>
        </w:rPr>
        <w:t>3</w:t>
      </w:r>
      <w:r w:rsidR="00E72A2F">
        <w:rPr>
          <w:rFonts w:eastAsia="Calibri"/>
          <w:color w:val="000000"/>
        </w:rPr>
        <w:t xml:space="preserve"> </w:t>
      </w:r>
      <w:r>
        <w:rPr>
          <w:rFonts w:eastAsia="Calibri"/>
          <w:color w:val="000000"/>
        </w:rPr>
        <w:br w:type="page"/>
      </w:r>
    </w:p>
    <w:p w14:paraId="3EE2017E" w14:textId="77777777" w:rsidR="00A10A68" w:rsidRPr="00174FCB" w:rsidRDefault="00A10A68" w:rsidP="00A10A68">
      <w:pPr>
        <w:widowControl w:val="0"/>
        <w:tabs>
          <w:tab w:val="left" w:pos="5239"/>
          <w:tab w:val="left" w:pos="7175"/>
          <w:tab w:val="left" w:pos="9416"/>
          <w:tab w:val="left" w:pos="9451"/>
        </w:tabs>
        <w:autoSpaceDE w:val="0"/>
        <w:autoSpaceDN w:val="0"/>
        <w:spacing w:line="237" w:lineRule="auto"/>
        <w:ind w:left="116" w:right="571" w:firstLine="392"/>
        <w:jc w:val="both"/>
        <w:rPr>
          <w:rFonts w:eastAsia="Calibri"/>
          <w:b/>
        </w:rPr>
      </w:pPr>
      <w:r w:rsidRPr="00174FCB">
        <w:rPr>
          <w:rFonts w:eastAsia="Calibri"/>
          <w:b/>
        </w:rPr>
        <w:lastRenderedPageBreak/>
        <w:t>Чернівецький національний університет імені Юрія Федьковича</w:t>
      </w:r>
    </w:p>
    <w:p w14:paraId="7F601217" w14:textId="77777777" w:rsidR="00EE424A" w:rsidRDefault="00A10A68" w:rsidP="00EE424A">
      <w:pPr>
        <w:widowControl w:val="0"/>
        <w:tabs>
          <w:tab w:val="left" w:pos="5239"/>
          <w:tab w:val="left" w:pos="7175"/>
          <w:tab w:val="left" w:pos="9416"/>
          <w:tab w:val="left" w:pos="9451"/>
        </w:tabs>
        <w:autoSpaceDE w:val="0"/>
        <w:autoSpaceDN w:val="0"/>
        <w:spacing w:line="237" w:lineRule="auto"/>
        <w:ind w:left="116" w:right="571" w:firstLine="392"/>
        <w:jc w:val="both"/>
        <w:rPr>
          <w:rFonts w:eastAsia="Calibri"/>
        </w:rPr>
      </w:pPr>
      <w:r w:rsidRPr="00174FCB">
        <w:rPr>
          <w:rFonts w:eastAsia="Calibri"/>
        </w:rPr>
        <w:t>Факультет</w:t>
      </w:r>
      <w:r w:rsidR="007821B6">
        <w:rPr>
          <w:rFonts w:eastAsia="Calibri"/>
        </w:rPr>
        <w:t xml:space="preserve">: </w:t>
      </w:r>
      <w:r w:rsidR="007821B6">
        <w:rPr>
          <w:rFonts w:eastAsia="Calibri"/>
          <w:u w:val="single"/>
        </w:rPr>
        <w:t xml:space="preserve">Інститут фізико-технічних та </w:t>
      </w:r>
      <w:proofErr w:type="spellStart"/>
      <w:r w:rsidR="007821B6">
        <w:rPr>
          <w:rFonts w:eastAsia="Calibri"/>
          <w:u w:val="single"/>
        </w:rPr>
        <w:t>комп’ютених</w:t>
      </w:r>
      <w:proofErr w:type="spellEnd"/>
      <w:r w:rsidR="007821B6">
        <w:rPr>
          <w:rFonts w:eastAsia="Calibri"/>
          <w:u w:val="single"/>
        </w:rPr>
        <w:t xml:space="preserve"> наук</w:t>
      </w:r>
      <w:r w:rsidRPr="00174FCB">
        <w:rPr>
          <w:rFonts w:eastAsia="Calibri"/>
        </w:rPr>
        <w:t xml:space="preserve"> </w:t>
      </w:r>
    </w:p>
    <w:p w14:paraId="23A2FBF6" w14:textId="77777777" w:rsidR="00EE424A" w:rsidRDefault="00A10A68" w:rsidP="00EE424A">
      <w:pPr>
        <w:widowControl w:val="0"/>
        <w:tabs>
          <w:tab w:val="left" w:pos="5239"/>
          <w:tab w:val="left" w:pos="7175"/>
          <w:tab w:val="left" w:pos="9416"/>
          <w:tab w:val="left" w:pos="9451"/>
        </w:tabs>
        <w:autoSpaceDE w:val="0"/>
        <w:autoSpaceDN w:val="0"/>
        <w:spacing w:line="237" w:lineRule="auto"/>
        <w:ind w:left="116" w:right="571" w:firstLine="392"/>
        <w:jc w:val="both"/>
        <w:rPr>
          <w:rFonts w:eastAsia="Calibri"/>
        </w:rPr>
      </w:pPr>
      <w:r w:rsidRPr="00174FCB">
        <w:rPr>
          <w:rFonts w:eastAsia="Calibri"/>
        </w:rPr>
        <w:t>Кафедра</w:t>
      </w:r>
      <w:r w:rsidR="007821B6">
        <w:rPr>
          <w:rFonts w:eastAsia="Calibri"/>
        </w:rPr>
        <w:t xml:space="preserve">: </w:t>
      </w:r>
      <w:r w:rsidR="007821B6">
        <w:rPr>
          <w:rFonts w:eastAsia="Calibri"/>
          <w:u w:val="single"/>
        </w:rPr>
        <w:t>Комп’ютерних наук</w:t>
      </w:r>
      <w:r w:rsidR="007821B6" w:rsidRPr="007821B6">
        <w:rPr>
          <w:rFonts w:eastAsia="Calibri"/>
        </w:rPr>
        <w:t xml:space="preserve"> </w:t>
      </w:r>
      <w:r w:rsidRPr="00174FCB">
        <w:rPr>
          <w:rFonts w:eastAsia="Calibri"/>
        </w:rPr>
        <w:t>Спеціальність</w:t>
      </w:r>
      <w:r w:rsidR="007821B6">
        <w:rPr>
          <w:rFonts w:eastAsia="Calibri"/>
        </w:rPr>
        <w:t xml:space="preserve"> </w:t>
      </w:r>
      <w:r w:rsidR="007821B6">
        <w:rPr>
          <w:rFonts w:eastAsia="Calibri"/>
          <w:u w:val="single"/>
        </w:rPr>
        <w:t>122 «Комп’ютерні науки»</w:t>
      </w:r>
      <w:r w:rsidRPr="00174FCB">
        <w:rPr>
          <w:rFonts w:eastAsia="Calibri"/>
        </w:rPr>
        <w:t xml:space="preserve"> </w:t>
      </w:r>
    </w:p>
    <w:p w14:paraId="3EA8CCBB" w14:textId="77777777" w:rsidR="00A10A68" w:rsidRPr="00174FCB" w:rsidRDefault="00A10A68" w:rsidP="00EE424A">
      <w:pPr>
        <w:widowControl w:val="0"/>
        <w:tabs>
          <w:tab w:val="left" w:pos="5239"/>
          <w:tab w:val="left" w:pos="7175"/>
          <w:tab w:val="left" w:pos="9416"/>
          <w:tab w:val="left" w:pos="9451"/>
        </w:tabs>
        <w:autoSpaceDE w:val="0"/>
        <w:autoSpaceDN w:val="0"/>
        <w:spacing w:line="237" w:lineRule="auto"/>
        <w:ind w:left="116" w:right="571" w:firstLine="392"/>
        <w:jc w:val="both"/>
        <w:rPr>
          <w:rFonts w:eastAsia="Calibri"/>
        </w:rPr>
      </w:pPr>
      <w:r w:rsidRPr="00174FCB">
        <w:rPr>
          <w:rFonts w:eastAsia="Calibri"/>
        </w:rPr>
        <w:t>Освітній</w:t>
      </w:r>
      <w:r w:rsidRPr="00174FCB">
        <w:rPr>
          <w:rFonts w:eastAsia="Calibri"/>
          <w:spacing w:val="-7"/>
        </w:rPr>
        <w:t xml:space="preserve"> </w:t>
      </w:r>
      <w:r w:rsidRPr="00174FCB">
        <w:rPr>
          <w:rFonts w:eastAsia="Calibri"/>
        </w:rPr>
        <w:t>ступінь</w:t>
      </w:r>
      <w:r w:rsidR="007821B6">
        <w:rPr>
          <w:rFonts w:eastAsia="Calibri"/>
        </w:rPr>
        <w:t xml:space="preserve"> </w:t>
      </w:r>
      <w:r w:rsidR="007821B6">
        <w:rPr>
          <w:rFonts w:eastAsia="Calibri"/>
          <w:u w:val="single"/>
        </w:rPr>
        <w:t>Бакалавр</w:t>
      </w:r>
      <w:r w:rsidRPr="00174FCB">
        <w:rPr>
          <w:rFonts w:eastAsia="Calibri"/>
          <w:w w:val="15"/>
          <w:u w:val="single"/>
        </w:rPr>
        <w:t xml:space="preserve"> </w:t>
      </w:r>
      <w:r w:rsidRPr="00174FCB">
        <w:rPr>
          <w:rFonts w:eastAsia="Calibri"/>
        </w:rPr>
        <w:t xml:space="preserve"> Форма</w:t>
      </w:r>
      <w:r w:rsidRPr="00174FCB">
        <w:rPr>
          <w:rFonts w:eastAsia="Calibri"/>
          <w:spacing w:val="-3"/>
        </w:rPr>
        <w:t xml:space="preserve"> </w:t>
      </w:r>
      <w:r w:rsidRPr="00174FCB">
        <w:rPr>
          <w:rFonts w:eastAsia="Calibri"/>
        </w:rPr>
        <w:t>навчання</w:t>
      </w:r>
      <w:r w:rsidR="007821B6">
        <w:rPr>
          <w:rFonts w:eastAsia="Calibri"/>
        </w:rPr>
        <w:t xml:space="preserve"> </w:t>
      </w:r>
      <w:r w:rsidR="007821B6">
        <w:rPr>
          <w:rFonts w:eastAsia="Calibri"/>
          <w:u w:val="single"/>
        </w:rPr>
        <w:t>Денна</w:t>
      </w:r>
      <w:r w:rsidR="007821B6" w:rsidRPr="007821B6">
        <w:rPr>
          <w:rFonts w:eastAsia="Calibri"/>
        </w:rPr>
        <w:t xml:space="preserve"> </w:t>
      </w:r>
      <w:r w:rsidR="00EE424A">
        <w:rPr>
          <w:rFonts w:eastAsia="Calibri"/>
        </w:rPr>
        <w:t>К</w:t>
      </w:r>
      <w:r w:rsidRPr="00174FCB">
        <w:rPr>
          <w:rFonts w:eastAsia="Calibri"/>
        </w:rPr>
        <w:t>урс</w:t>
      </w:r>
      <w:r w:rsidR="007821B6">
        <w:rPr>
          <w:rFonts w:eastAsia="Calibri"/>
        </w:rPr>
        <w:t xml:space="preserve"> </w:t>
      </w:r>
      <w:r w:rsidR="007821B6">
        <w:rPr>
          <w:rFonts w:eastAsia="Calibri"/>
          <w:u w:val="single"/>
        </w:rPr>
        <w:t>4</w:t>
      </w:r>
      <w:r w:rsidR="007821B6" w:rsidRPr="007821B6">
        <w:rPr>
          <w:rFonts w:eastAsia="Calibri"/>
        </w:rPr>
        <w:t xml:space="preserve"> </w:t>
      </w:r>
      <w:r w:rsidR="00EE424A">
        <w:rPr>
          <w:rFonts w:eastAsia="Calibri"/>
        </w:rPr>
        <w:t>Г</w:t>
      </w:r>
      <w:r w:rsidRPr="00174FCB">
        <w:rPr>
          <w:rFonts w:eastAsia="Calibri"/>
        </w:rPr>
        <w:t>рупа</w:t>
      </w:r>
      <w:r w:rsidRPr="00174FCB">
        <w:rPr>
          <w:rFonts w:eastAsia="Calibri"/>
          <w:u w:val="single"/>
        </w:rPr>
        <w:t xml:space="preserve"> </w:t>
      </w:r>
      <w:r w:rsidR="007821B6">
        <w:rPr>
          <w:rFonts w:eastAsia="Calibri"/>
          <w:u w:val="single"/>
        </w:rPr>
        <w:t>444ск</w:t>
      </w:r>
    </w:p>
    <w:p w14:paraId="6CC2FCE5" w14:textId="77777777" w:rsidR="00A10A68" w:rsidRPr="00174FCB" w:rsidRDefault="00A10A68" w:rsidP="00A10A68">
      <w:pPr>
        <w:widowControl w:val="0"/>
        <w:autoSpaceDE w:val="0"/>
        <w:autoSpaceDN w:val="0"/>
        <w:spacing w:line="240" w:lineRule="auto"/>
        <w:ind w:firstLine="0"/>
        <w:rPr>
          <w:rFonts w:eastAsia="Calibri"/>
        </w:rPr>
      </w:pPr>
    </w:p>
    <w:p w14:paraId="0F6CCAAA" w14:textId="77777777" w:rsidR="00A10A68" w:rsidRPr="00174FCB" w:rsidRDefault="00A10A68" w:rsidP="001D4D85">
      <w:pPr>
        <w:widowControl w:val="0"/>
        <w:autoSpaceDE w:val="0"/>
        <w:autoSpaceDN w:val="0"/>
        <w:spacing w:line="240" w:lineRule="auto"/>
        <w:ind w:left="567" w:right="1378" w:firstLine="0"/>
        <w:jc w:val="center"/>
        <w:rPr>
          <w:rFonts w:eastAsia="Calibri"/>
        </w:rPr>
      </w:pPr>
      <w:r w:rsidRPr="00174FCB">
        <w:rPr>
          <w:rFonts w:eastAsia="Calibri"/>
        </w:rPr>
        <w:t>ЗАТВЕРДЖУЮ</w:t>
      </w:r>
    </w:p>
    <w:p w14:paraId="5BA79DC5" w14:textId="77777777" w:rsidR="00A10A68" w:rsidRPr="00174FCB" w:rsidRDefault="00A10A68" w:rsidP="00BE7505">
      <w:pPr>
        <w:widowControl w:val="0"/>
        <w:autoSpaceDE w:val="0"/>
        <w:autoSpaceDN w:val="0"/>
        <w:ind w:left="1134" w:right="1378" w:firstLine="0"/>
        <w:jc w:val="center"/>
        <w:rPr>
          <w:rFonts w:eastAsia="Calibri"/>
        </w:rPr>
      </w:pPr>
      <w:r w:rsidRPr="00174FCB">
        <w:rPr>
          <w:rFonts w:eastAsia="Calibri"/>
        </w:rPr>
        <w:t>Завідувач</w:t>
      </w:r>
      <w:r w:rsidRPr="00174FCB">
        <w:rPr>
          <w:rFonts w:eastAsia="Calibri"/>
          <w:spacing w:val="-9"/>
        </w:rPr>
        <w:t xml:space="preserve"> </w:t>
      </w:r>
      <w:r w:rsidRPr="00174FCB">
        <w:rPr>
          <w:rFonts w:eastAsia="Calibri"/>
        </w:rPr>
        <w:t>кафедри</w:t>
      </w:r>
    </w:p>
    <w:tbl>
      <w:tblPr>
        <w:tblStyle w:val="af4"/>
        <w:tblW w:w="4685" w:type="dxa"/>
        <w:tblInd w:w="3685"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15"/>
        <w:gridCol w:w="270"/>
        <w:gridCol w:w="2700"/>
      </w:tblGrid>
      <w:tr w:rsidR="00A10A68" w:rsidRPr="00072440" w14:paraId="0A249845" w14:textId="77777777" w:rsidTr="003117CF">
        <w:tc>
          <w:tcPr>
            <w:tcW w:w="1715" w:type="dxa"/>
            <w:vAlign w:val="center"/>
          </w:tcPr>
          <w:p w14:paraId="485C6961" w14:textId="77777777" w:rsidR="00A10A68" w:rsidRPr="00072440" w:rsidRDefault="00A10A68" w:rsidP="003117CF">
            <w:pPr>
              <w:widowControl w:val="0"/>
              <w:autoSpaceDE w:val="0"/>
              <w:autoSpaceDN w:val="0"/>
              <w:ind w:firstLine="0"/>
              <w:rPr>
                <w:rFonts w:ascii="Times New Roman" w:eastAsia="Calibri" w:hAnsi="Times New Roman" w:cs="Times New Roman"/>
                <w:sz w:val="28"/>
                <w:szCs w:val="28"/>
              </w:rPr>
            </w:pPr>
          </w:p>
        </w:tc>
        <w:tc>
          <w:tcPr>
            <w:tcW w:w="270" w:type="dxa"/>
            <w:tcBorders>
              <w:bottom w:val="nil"/>
            </w:tcBorders>
            <w:vAlign w:val="center"/>
          </w:tcPr>
          <w:p w14:paraId="1C438DC6" w14:textId="77777777" w:rsidR="00A10A68" w:rsidRPr="00072440" w:rsidRDefault="00A10A68" w:rsidP="003117CF">
            <w:pPr>
              <w:widowControl w:val="0"/>
              <w:autoSpaceDE w:val="0"/>
              <w:autoSpaceDN w:val="0"/>
              <w:ind w:firstLine="0"/>
              <w:rPr>
                <w:rFonts w:ascii="Times New Roman" w:eastAsia="Calibri" w:hAnsi="Times New Roman" w:cs="Times New Roman"/>
                <w:sz w:val="28"/>
                <w:szCs w:val="28"/>
              </w:rPr>
            </w:pPr>
          </w:p>
        </w:tc>
        <w:tc>
          <w:tcPr>
            <w:tcW w:w="2700" w:type="dxa"/>
            <w:vAlign w:val="center"/>
          </w:tcPr>
          <w:p w14:paraId="66A2AF1B" w14:textId="77777777" w:rsidR="00A10A68" w:rsidRPr="00072440" w:rsidRDefault="00A10A68" w:rsidP="003117CF">
            <w:pPr>
              <w:widowControl w:val="0"/>
              <w:autoSpaceDE w:val="0"/>
              <w:autoSpaceDN w:val="0"/>
              <w:ind w:firstLine="0"/>
              <w:rPr>
                <w:rFonts w:ascii="Times New Roman" w:eastAsia="Calibri" w:hAnsi="Times New Roman" w:cs="Times New Roman"/>
                <w:sz w:val="28"/>
                <w:szCs w:val="28"/>
              </w:rPr>
            </w:pPr>
            <w:r w:rsidRPr="00072440">
              <w:rPr>
                <w:rFonts w:ascii="Times New Roman" w:eastAsia="Calibri" w:hAnsi="Times New Roman" w:cs="Times New Roman"/>
                <w:sz w:val="28"/>
                <w:szCs w:val="28"/>
              </w:rPr>
              <w:t xml:space="preserve"> </w:t>
            </w:r>
            <w:r w:rsidR="00BE7505">
              <w:rPr>
                <w:rFonts w:ascii="Times New Roman" w:eastAsia="Calibri" w:hAnsi="Times New Roman" w:cs="Times New Roman"/>
                <w:sz w:val="28"/>
                <w:szCs w:val="28"/>
              </w:rPr>
              <w:t xml:space="preserve"> </w:t>
            </w:r>
            <w:proofErr w:type="spellStart"/>
            <w:r w:rsidRPr="00072440">
              <w:rPr>
                <w:rFonts w:ascii="Times New Roman" w:eastAsia="Calibri" w:hAnsi="Times New Roman" w:cs="Times New Roman"/>
                <w:sz w:val="28"/>
                <w:szCs w:val="28"/>
              </w:rPr>
              <w:t>Ушенко</w:t>
            </w:r>
            <w:proofErr w:type="spellEnd"/>
            <w:r w:rsidRPr="00072440">
              <w:rPr>
                <w:rFonts w:ascii="Times New Roman" w:eastAsia="Calibri" w:hAnsi="Times New Roman" w:cs="Times New Roman"/>
                <w:sz w:val="28"/>
                <w:szCs w:val="28"/>
              </w:rPr>
              <w:t xml:space="preserve"> Ю.О.</w:t>
            </w:r>
          </w:p>
        </w:tc>
      </w:tr>
    </w:tbl>
    <w:p w14:paraId="38F25367" w14:textId="77777777" w:rsidR="00A10A68" w:rsidRPr="00174FCB" w:rsidRDefault="00A10A68" w:rsidP="0072431D">
      <w:pPr>
        <w:widowControl w:val="0"/>
        <w:tabs>
          <w:tab w:val="left" w:pos="6542"/>
        </w:tabs>
        <w:autoSpaceDE w:val="0"/>
        <w:autoSpaceDN w:val="0"/>
        <w:spacing w:line="276" w:lineRule="auto"/>
        <w:ind w:left="4140" w:firstLine="0"/>
        <w:rPr>
          <w:rFonts w:eastAsia="Calibri"/>
        </w:rPr>
      </w:pPr>
      <w:r w:rsidRPr="00174FCB">
        <w:rPr>
          <w:rFonts w:eastAsia="Calibri"/>
        </w:rPr>
        <w:t>(</w:t>
      </w:r>
      <w:r w:rsidRPr="00174FCB">
        <w:rPr>
          <w:rFonts w:eastAsia="Calibri"/>
          <w:spacing w:val="2"/>
        </w:rPr>
        <w:t xml:space="preserve"> </w:t>
      </w:r>
      <w:r w:rsidRPr="00174FCB">
        <w:rPr>
          <w:rFonts w:eastAsia="Calibri"/>
          <w:i/>
        </w:rPr>
        <w:t>підпис</w:t>
      </w:r>
      <w:r w:rsidRPr="00174FCB">
        <w:rPr>
          <w:rFonts w:eastAsia="Calibri"/>
        </w:rPr>
        <w:t>)</w:t>
      </w:r>
      <w:r w:rsidR="0072431D">
        <w:rPr>
          <w:rFonts w:eastAsia="Calibri"/>
        </w:rPr>
        <w:t xml:space="preserve">       </w:t>
      </w:r>
      <w:r>
        <w:rPr>
          <w:rFonts w:eastAsia="Calibri"/>
        </w:rPr>
        <w:t xml:space="preserve"> </w:t>
      </w:r>
      <w:r w:rsidRPr="00174FCB">
        <w:rPr>
          <w:rFonts w:eastAsia="Calibri"/>
        </w:rPr>
        <w:t>(</w:t>
      </w:r>
      <w:r w:rsidRPr="00174FCB">
        <w:rPr>
          <w:rFonts w:eastAsia="Calibri"/>
          <w:i/>
        </w:rPr>
        <w:t>ініціали,</w:t>
      </w:r>
      <w:r w:rsidRPr="00174FCB">
        <w:rPr>
          <w:rFonts w:eastAsia="Calibri"/>
          <w:i/>
          <w:spacing w:val="-1"/>
        </w:rPr>
        <w:t xml:space="preserve"> </w:t>
      </w:r>
      <w:r w:rsidRPr="00174FCB">
        <w:rPr>
          <w:rFonts w:eastAsia="Calibri"/>
          <w:i/>
        </w:rPr>
        <w:t>прізвище</w:t>
      </w:r>
      <w:r w:rsidRPr="00174FCB">
        <w:rPr>
          <w:rFonts w:eastAsia="Calibri"/>
        </w:rPr>
        <w:t>)</w:t>
      </w:r>
    </w:p>
    <w:p w14:paraId="43766312" w14:textId="77777777" w:rsidR="00A10A68" w:rsidRPr="00174FCB" w:rsidRDefault="00A10A68" w:rsidP="00BE7505">
      <w:pPr>
        <w:widowControl w:val="0"/>
        <w:tabs>
          <w:tab w:val="left" w:pos="4220"/>
          <w:tab w:val="left" w:pos="7716"/>
          <w:tab w:val="left" w:pos="8553"/>
        </w:tabs>
        <w:autoSpaceDE w:val="0"/>
        <w:autoSpaceDN w:val="0"/>
        <w:spacing w:line="322" w:lineRule="exact"/>
        <w:ind w:left="3686" w:firstLine="0"/>
        <w:rPr>
          <w:rFonts w:eastAsia="Calibri"/>
        </w:rPr>
      </w:pPr>
      <w:r>
        <w:rPr>
          <w:rFonts w:eastAsia="Calibri"/>
          <w:spacing w:val="-3"/>
          <w:u w:val="single"/>
        </w:rPr>
        <w:t xml:space="preserve"> </w:t>
      </w:r>
      <w:r w:rsidR="00BE7505">
        <w:rPr>
          <w:rFonts w:eastAsia="Calibri"/>
          <w:spacing w:val="-3"/>
          <w:u w:val="single"/>
        </w:rPr>
        <w:t>31</w:t>
      </w:r>
      <w:r>
        <w:rPr>
          <w:rFonts w:eastAsia="Calibri"/>
          <w:spacing w:val="-3"/>
          <w:u w:val="single"/>
        </w:rPr>
        <w:t xml:space="preserve"> </w:t>
      </w:r>
      <w:r>
        <w:rPr>
          <w:rFonts w:eastAsia="Calibri"/>
        </w:rPr>
        <w:t xml:space="preserve"> </w:t>
      </w:r>
      <w:r>
        <w:rPr>
          <w:rFonts w:eastAsia="Calibri"/>
          <w:u w:val="single"/>
        </w:rPr>
        <w:t xml:space="preserve"> </w:t>
      </w:r>
      <w:r w:rsidR="00BE7505">
        <w:rPr>
          <w:rFonts w:eastAsia="Calibri"/>
          <w:u w:val="single"/>
        </w:rPr>
        <w:t xml:space="preserve">травня </w:t>
      </w:r>
      <w:r w:rsidRPr="00174FCB">
        <w:rPr>
          <w:rFonts w:eastAsia="Calibri"/>
          <w:spacing w:val="1"/>
        </w:rPr>
        <w:t xml:space="preserve"> </w:t>
      </w:r>
      <w:r w:rsidRPr="00BE7505">
        <w:rPr>
          <w:rFonts w:eastAsia="Calibri"/>
          <w:u w:val="single"/>
        </w:rPr>
        <w:t>202</w:t>
      </w:r>
      <w:r w:rsidR="00FE71C8" w:rsidRPr="00BE7505">
        <w:rPr>
          <w:rFonts w:eastAsia="Calibri"/>
          <w:u w:val="single"/>
        </w:rPr>
        <w:t>3</w:t>
      </w:r>
      <w:r>
        <w:rPr>
          <w:rFonts w:eastAsia="Calibri"/>
        </w:rPr>
        <w:t xml:space="preserve"> </w:t>
      </w:r>
      <w:r w:rsidRPr="00174FCB">
        <w:rPr>
          <w:rFonts w:eastAsia="Calibri"/>
        </w:rPr>
        <w:t>року</w:t>
      </w:r>
    </w:p>
    <w:p w14:paraId="2FC37C69" w14:textId="77777777" w:rsidR="00A10A68" w:rsidRPr="00174FCB" w:rsidRDefault="00A10A68" w:rsidP="00A10A68">
      <w:pPr>
        <w:widowControl w:val="0"/>
        <w:autoSpaceDE w:val="0"/>
        <w:autoSpaceDN w:val="0"/>
        <w:spacing w:line="240" w:lineRule="auto"/>
        <w:ind w:firstLine="0"/>
        <w:rPr>
          <w:rFonts w:eastAsia="Calibri"/>
        </w:rPr>
      </w:pPr>
    </w:p>
    <w:p w14:paraId="79889DEF" w14:textId="77777777" w:rsidR="00A10A68" w:rsidRPr="00D12628" w:rsidRDefault="00A10A68" w:rsidP="00A10A68">
      <w:pPr>
        <w:spacing w:line="240" w:lineRule="auto"/>
        <w:ind w:firstLine="0"/>
        <w:jc w:val="center"/>
        <w:rPr>
          <w:rFonts w:eastAsia="Calibri"/>
        </w:rPr>
      </w:pPr>
      <w:r w:rsidRPr="00D12628">
        <w:rPr>
          <w:rFonts w:eastAsia="Calibri"/>
          <w:b/>
          <w:bCs/>
        </w:rPr>
        <w:t>ЗАВДАННЯ</w:t>
      </w:r>
    </w:p>
    <w:p w14:paraId="091FD935" w14:textId="77777777" w:rsidR="00A10A68" w:rsidRDefault="00A10A68" w:rsidP="00A10A68">
      <w:pPr>
        <w:widowControl w:val="0"/>
        <w:autoSpaceDE w:val="0"/>
        <w:autoSpaceDN w:val="0"/>
        <w:spacing w:line="276" w:lineRule="auto"/>
        <w:ind w:left="1176" w:right="1378" w:firstLine="0"/>
        <w:jc w:val="center"/>
        <w:rPr>
          <w:rFonts w:eastAsia="Calibri"/>
          <w:b/>
        </w:rPr>
      </w:pPr>
      <w:r w:rsidRPr="00174FCB">
        <w:rPr>
          <w:rFonts w:eastAsia="Calibri"/>
          <w:b/>
        </w:rPr>
        <w:t xml:space="preserve">НА </w:t>
      </w:r>
      <w:r w:rsidR="00172F5C">
        <w:rPr>
          <w:rFonts w:eastAsia="Calibri"/>
          <w:b/>
        </w:rPr>
        <w:t>ДИПЛОМН</w:t>
      </w:r>
      <w:r w:rsidRPr="00174FCB">
        <w:rPr>
          <w:rFonts w:eastAsia="Calibri"/>
          <w:b/>
        </w:rPr>
        <w:t>У РОБОТУ СТУДЕНТА</w:t>
      </w:r>
    </w:p>
    <w:tbl>
      <w:tblPr>
        <w:tblStyle w:val="af4"/>
        <w:tblW w:w="0" w:type="auto"/>
        <w:tblInd w:w="2070"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670"/>
      </w:tblGrid>
      <w:tr w:rsidR="00A10A68" w:rsidRPr="00210F88" w14:paraId="15005A93" w14:textId="77777777" w:rsidTr="003117CF">
        <w:tc>
          <w:tcPr>
            <w:tcW w:w="5670" w:type="dxa"/>
            <w:vAlign w:val="center"/>
          </w:tcPr>
          <w:p w14:paraId="25DC71A4" w14:textId="77777777" w:rsidR="00A10A68" w:rsidRPr="00210F88" w:rsidRDefault="00A10A68" w:rsidP="003117CF">
            <w:pPr>
              <w:widowControl w:val="0"/>
              <w:autoSpaceDE w:val="0"/>
              <w:autoSpaceDN w:val="0"/>
              <w:ind w:firstLine="0"/>
              <w:jc w:val="center"/>
              <w:rPr>
                <w:rFonts w:ascii="Times New Roman" w:eastAsia="Calibri" w:hAnsi="Times New Roman" w:cs="Times New Roman"/>
                <w:b/>
                <w:sz w:val="28"/>
                <w:szCs w:val="28"/>
              </w:rPr>
            </w:pPr>
            <w:r w:rsidRPr="00210F88">
              <w:rPr>
                <w:rFonts w:ascii="Times New Roman" w:eastAsia="Calibri" w:hAnsi="Times New Roman" w:cs="Times New Roman"/>
                <w:b/>
                <w:sz w:val="28"/>
                <w:szCs w:val="28"/>
              </w:rPr>
              <w:t xml:space="preserve">Максимовича </w:t>
            </w:r>
            <w:proofErr w:type="spellStart"/>
            <w:r w:rsidRPr="00210F88">
              <w:rPr>
                <w:rFonts w:ascii="Times New Roman" w:eastAsia="Calibri" w:hAnsi="Times New Roman" w:cs="Times New Roman"/>
                <w:b/>
                <w:sz w:val="28"/>
                <w:szCs w:val="28"/>
              </w:rPr>
              <w:t>Миколи</w:t>
            </w:r>
            <w:proofErr w:type="spellEnd"/>
            <w:r w:rsidRPr="00210F88">
              <w:rPr>
                <w:rFonts w:ascii="Times New Roman" w:eastAsia="Calibri" w:hAnsi="Times New Roman" w:cs="Times New Roman"/>
                <w:b/>
                <w:sz w:val="28"/>
                <w:szCs w:val="28"/>
              </w:rPr>
              <w:t xml:space="preserve"> </w:t>
            </w:r>
            <w:proofErr w:type="spellStart"/>
            <w:r w:rsidRPr="00210F88">
              <w:rPr>
                <w:rFonts w:ascii="Times New Roman" w:eastAsia="Calibri" w:hAnsi="Times New Roman" w:cs="Times New Roman"/>
                <w:b/>
                <w:sz w:val="28"/>
                <w:szCs w:val="28"/>
              </w:rPr>
              <w:t>Юрійовича</w:t>
            </w:r>
            <w:proofErr w:type="spellEnd"/>
          </w:p>
        </w:tc>
      </w:tr>
    </w:tbl>
    <w:p w14:paraId="499F8382" w14:textId="77777777" w:rsidR="00A10A68" w:rsidRPr="00BE7505" w:rsidRDefault="00A10A68" w:rsidP="00A10A68">
      <w:pPr>
        <w:widowControl w:val="0"/>
        <w:autoSpaceDE w:val="0"/>
        <w:autoSpaceDN w:val="0"/>
        <w:spacing w:line="240" w:lineRule="auto"/>
        <w:ind w:firstLine="0"/>
        <w:jc w:val="center"/>
        <w:rPr>
          <w:rFonts w:eastAsia="Calibri"/>
          <w:sz w:val="24"/>
          <w:szCs w:val="24"/>
        </w:rPr>
      </w:pPr>
      <w:r w:rsidRPr="00BE7505">
        <w:rPr>
          <w:rFonts w:eastAsia="Calibri"/>
          <w:sz w:val="24"/>
          <w:szCs w:val="24"/>
        </w:rPr>
        <w:t>(прізвище , ім’я, по батькові)</w:t>
      </w:r>
    </w:p>
    <w:p w14:paraId="0784DE5C" w14:textId="77777777" w:rsidR="00A10A68" w:rsidRPr="00174FCB" w:rsidRDefault="00A10A68" w:rsidP="00A10A68">
      <w:pPr>
        <w:widowControl w:val="0"/>
        <w:numPr>
          <w:ilvl w:val="0"/>
          <w:numId w:val="13"/>
        </w:numPr>
        <w:tabs>
          <w:tab w:val="left" w:pos="400"/>
          <w:tab w:val="left" w:pos="9735"/>
        </w:tabs>
        <w:autoSpaceDE w:val="0"/>
        <w:autoSpaceDN w:val="0"/>
        <w:spacing w:line="240" w:lineRule="auto"/>
        <w:ind w:hanging="283"/>
        <w:rPr>
          <w:rFonts w:eastAsia="Calibri"/>
        </w:rPr>
      </w:pPr>
      <w:r w:rsidRPr="00174FCB">
        <w:rPr>
          <w:rFonts w:eastAsia="Calibri"/>
          <w:spacing w:val="-3"/>
        </w:rPr>
        <w:t>Тема</w:t>
      </w:r>
      <w:r w:rsidRPr="00174FCB">
        <w:rPr>
          <w:rFonts w:eastAsia="Calibri"/>
          <w:spacing w:val="-1"/>
        </w:rPr>
        <w:t xml:space="preserve"> </w:t>
      </w:r>
      <w:r w:rsidRPr="00174FCB">
        <w:rPr>
          <w:rFonts w:eastAsia="Calibri"/>
        </w:rPr>
        <w:t>роботи</w:t>
      </w:r>
      <w:r w:rsidRPr="00174FCB">
        <w:rPr>
          <w:rFonts w:eastAsia="Calibri"/>
          <w:spacing w:val="2"/>
        </w:rPr>
        <w:t xml:space="preserve"> </w:t>
      </w:r>
      <w:r w:rsidRPr="00174FCB">
        <w:rPr>
          <w:rFonts w:eastAsia="Calibri"/>
          <w:u w:val="single"/>
        </w:rPr>
        <w:t xml:space="preserve">  </w:t>
      </w:r>
    </w:p>
    <w:tbl>
      <w:tblPr>
        <w:tblStyle w:val="af4"/>
        <w:tblW w:w="0" w:type="auto"/>
        <w:tblBorders>
          <w:top w:val="none" w:sz="0" w:space="0" w:color="auto"/>
          <w:left w:val="none" w:sz="0" w:space="0" w:color="auto"/>
          <w:bottom w:val="single" w:sz="12" w:space="0" w:color="auto"/>
          <w:right w:val="none" w:sz="0" w:space="0" w:color="auto"/>
          <w:insideH w:val="single" w:sz="12" w:space="0" w:color="auto"/>
          <w:insideV w:val="single" w:sz="12" w:space="0" w:color="auto"/>
        </w:tblBorders>
        <w:tblLook w:val="04A0" w:firstRow="1" w:lastRow="0" w:firstColumn="1" w:lastColumn="0" w:noHBand="0" w:noVBand="1"/>
      </w:tblPr>
      <w:tblGrid>
        <w:gridCol w:w="9857"/>
      </w:tblGrid>
      <w:tr w:rsidR="00A10A68" w:rsidRPr="00A10A68" w14:paraId="00D3C13C" w14:textId="77777777" w:rsidTr="003117CF">
        <w:tc>
          <w:tcPr>
            <w:tcW w:w="10060" w:type="dxa"/>
            <w:vAlign w:val="center"/>
          </w:tcPr>
          <w:p w14:paraId="0F531184" w14:textId="77777777" w:rsidR="00A10A68" w:rsidRPr="00A10A68" w:rsidRDefault="00AD5CBF" w:rsidP="003117CF">
            <w:pPr>
              <w:widowControl w:val="0"/>
              <w:autoSpaceDE w:val="0"/>
              <w:autoSpaceDN w:val="0"/>
              <w:ind w:firstLine="0"/>
              <w:rPr>
                <w:rFonts w:ascii="Times New Roman" w:eastAsia="Calibri" w:hAnsi="Times New Roman" w:cs="Times New Roman"/>
                <w:sz w:val="28"/>
                <w:szCs w:val="28"/>
              </w:rPr>
            </w:pPr>
            <w:proofErr w:type="spellStart"/>
            <w:r w:rsidRPr="00AD5CBF">
              <w:rPr>
                <w:rFonts w:ascii="Times New Roman" w:eastAsia="Calibri" w:hAnsi="Times New Roman" w:cs="Times New Roman"/>
                <w:sz w:val="28"/>
                <w:szCs w:val="28"/>
              </w:rPr>
              <w:t>Виявлення</w:t>
            </w:r>
            <w:proofErr w:type="spellEnd"/>
            <w:r w:rsidRPr="00AD5CBF">
              <w:rPr>
                <w:rFonts w:ascii="Times New Roman" w:eastAsia="Calibri" w:hAnsi="Times New Roman" w:cs="Times New Roman"/>
                <w:sz w:val="28"/>
                <w:szCs w:val="28"/>
              </w:rPr>
              <w:t xml:space="preserve"> моделей </w:t>
            </w:r>
            <w:proofErr w:type="spellStart"/>
            <w:r w:rsidRPr="00AD5CBF">
              <w:rPr>
                <w:rFonts w:ascii="Times New Roman" w:eastAsia="Calibri" w:hAnsi="Times New Roman" w:cs="Times New Roman"/>
                <w:sz w:val="28"/>
                <w:szCs w:val="28"/>
              </w:rPr>
              <w:t>персонажів</w:t>
            </w:r>
            <w:proofErr w:type="spellEnd"/>
            <w:r w:rsidRPr="00AD5CBF">
              <w:rPr>
                <w:rFonts w:ascii="Times New Roman" w:eastAsia="Calibri" w:hAnsi="Times New Roman" w:cs="Times New Roman"/>
                <w:sz w:val="28"/>
                <w:szCs w:val="28"/>
              </w:rPr>
              <w:t xml:space="preserve"> </w:t>
            </w:r>
            <w:proofErr w:type="spellStart"/>
            <w:r w:rsidRPr="00AD5CBF">
              <w:rPr>
                <w:rFonts w:ascii="Times New Roman" w:eastAsia="Calibri" w:hAnsi="Times New Roman" w:cs="Times New Roman"/>
                <w:sz w:val="28"/>
                <w:szCs w:val="28"/>
              </w:rPr>
              <w:t>гри</w:t>
            </w:r>
            <w:proofErr w:type="spellEnd"/>
            <w:r w:rsidRPr="00AD5CBF">
              <w:rPr>
                <w:rFonts w:ascii="Times New Roman" w:eastAsia="Calibri" w:hAnsi="Times New Roman" w:cs="Times New Roman"/>
                <w:sz w:val="28"/>
                <w:szCs w:val="28"/>
              </w:rPr>
              <w:t xml:space="preserve"> та </w:t>
            </w:r>
            <w:proofErr w:type="spellStart"/>
            <w:r w:rsidRPr="00AD5CBF">
              <w:rPr>
                <w:rFonts w:ascii="Times New Roman" w:eastAsia="Calibri" w:hAnsi="Times New Roman" w:cs="Times New Roman"/>
                <w:sz w:val="28"/>
                <w:szCs w:val="28"/>
              </w:rPr>
              <w:t>часткове</w:t>
            </w:r>
            <w:proofErr w:type="spellEnd"/>
            <w:r w:rsidRPr="00AD5CBF">
              <w:rPr>
                <w:rFonts w:ascii="Times New Roman" w:eastAsia="Calibri" w:hAnsi="Times New Roman" w:cs="Times New Roman"/>
                <w:sz w:val="28"/>
                <w:szCs w:val="28"/>
              </w:rPr>
              <w:t xml:space="preserve"> </w:t>
            </w:r>
            <w:proofErr w:type="spellStart"/>
            <w:r w:rsidRPr="00AD5CBF">
              <w:rPr>
                <w:rFonts w:ascii="Times New Roman" w:eastAsia="Calibri" w:hAnsi="Times New Roman" w:cs="Times New Roman"/>
                <w:sz w:val="28"/>
                <w:szCs w:val="28"/>
              </w:rPr>
              <w:t>керування</w:t>
            </w:r>
            <w:proofErr w:type="spellEnd"/>
            <w:r w:rsidRPr="00AD5CBF">
              <w:rPr>
                <w:rFonts w:ascii="Times New Roman" w:eastAsia="Calibri" w:hAnsi="Times New Roman" w:cs="Times New Roman"/>
                <w:sz w:val="28"/>
                <w:szCs w:val="28"/>
              </w:rPr>
              <w:t xml:space="preserve"> на </w:t>
            </w:r>
            <w:proofErr w:type="spellStart"/>
            <w:r w:rsidRPr="00AD5CBF">
              <w:rPr>
                <w:rFonts w:ascii="Times New Roman" w:eastAsia="Calibri" w:hAnsi="Times New Roman" w:cs="Times New Roman"/>
                <w:sz w:val="28"/>
                <w:szCs w:val="28"/>
              </w:rPr>
              <w:t>основі</w:t>
            </w:r>
            <w:proofErr w:type="spellEnd"/>
            <w:r w:rsidRPr="00AD5CBF">
              <w:rPr>
                <w:rFonts w:ascii="Times New Roman" w:eastAsia="Calibri" w:hAnsi="Times New Roman" w:cs="Times New Roman"/>
                <w:sz w:val="28"/>
                <w:szCs w:val="28"/>
              </w:rPr>
              <w:t xml:space="preserve"> </w:t>
            </w:r>
            <w:proofErr w:type="spellStart"/>
            <w:r w:rsidRPr="00AD5CBF">
              <w:rPr>
                <w:rFonts w:ascii="Times New Roman" w:eastAsia="Calibri" w:hAnsi="Times New Roman" w:cs="Times New Roman"/>
                <w:sz w:val="28"/>
                <w:szCs w:val="28"/>
              </w:rPr>
              <w:t>алгоритмів</w:t>
            </w:r>
            <w:proofErr w:type="spellEnd"/>
            <w:r w:rsidRPr="00AD5CBF">
              <w:rPr>
                <w:rFonts w:ascii="Times New Roman" w:eastAsia="Calibri" w:hAnsi="Times New Roman" w:cs="Times New Roman"/>
                <w:sz w:val="28"/>
                <w:szCs w:val="28"/>
              </w:rPr>
              <w:t xml:space="preserve"> YOLOv8 та </w:t>
            </w:r>
            <w:proofErr w:type="spellStart"/>
            <w:r w:rsidRPr="00AD5CBF">
              <w:rPr>
                <w:rFonts w:ascii="Times New Roman" w:eastAsia="Calibri" w:hAnsi="Times New Roman" w:cs="Times New Roman"/>
                <w:sz w:val="28"/>
                <w:szCs w:val="28"/>
              </w:rPr>
              <w:t>WindMouse</w:t>
            </w:r>
            <w:proofErr w:type="spellEnd"/>
          </w:p>
        </w:tc>
      </w:tr>
    </w:tbl>
    <w:p w14:paraId="56A8CAD3" w14:textId="77777777" w:rsidR="00A10A68" w:rsidRPr="0091796E" w:rsidRDefault="00A10A68" w:rsidP="00A10A68">
      <w:pPr>
        <w:widowControl w:val="0"/>
        <w:autoSpaceDE w:val="0"/>
        <w:autoSpaceDN w:val="0"/>
        <w:spacing w:line="240" w:lineRule="auto"/>
        <w:ind w:firstLine="0"/>
        <w:rPr>
          <w:rFonts w:eastAsia="Calibri"/>
        </w:rPr>
      </w:pPr>
    </w:p>
    <w:p w14:paraId="2479EB0E" w14:textId="288815E5" w:rsidR="00A10A68" w:rsidRPr="00174FCB" w:rsidRDefault="00A10A68" w:rsidP="00A10A68">
      <w:pPr>
        <w:widowControl w:val="0"/>
        <w:tabs>
          <w:tab w:val="left" w:pos="4431"/>
          <w:tab w:val="left" w:pos="6940"/>
          <w:tab w:val="left" w:pos="7643"/>
          <w:tab w:val="left" w:pos="9664"/>
        </w:tabs>
        <w:autoSpaceDE w:val="0"/>
        <w:autoSpaceDN w:val="0"/>
        <w:spacing w:line="291" w:lineRule="exact"/>
        <w:ind w:left="116" w:firstLine="0"/>
        <w:rPr>
          <w:rFonts w:eastAsia="Calibri"/>
        </w:rPr>
      </w:pPr>
      <w:r w:rsidRPr="00174FCB">
        <w:rPr>
          <w:rFonts w:eastAsia="Calibri"/>
        </w:rPr>
        <w:t xml:space="preserve">затверджена </w:t>
      </w:r>
      <w:r w:rsidR="00DE0281">
        <w:t xml:space="preserve">протоколом засідання кафедри </w:t>
      </w:r>
      <w:r w:rsidRPr="00174FCB">
        <w:rPr>
          <w:rFonts w:eastAsia="Calibri"/>
        </w:rPr>
        <w:t>від</w:t>
      </w:r>
      <w:r w:rsidRPr="00174FCB">
        <w:rPr>
          <w:rFonts w:eastAsia="Calibri"/>
          <w:spacing w:val="4"/>
        </w:rPr>
        <w:t xml:space="preserve"> </w:t>
      </w:r>
      <w:r w:rsidRPr="00174FCB">
        <w:rPr>
          <w:rFonts w:eastAsia="Calibri"/>
          <w:spacing w:val="-9"/>
        </w:rPr>
        <w:t>«</w:t>
      </w:r>
      <w:r w:rsidRPr="00174FCB">
        <w:rPr>
          <w:rFonts w:eastAsia="Calibri"/>
          <w:spacing w:val="-9"/>
          <w:u w:val="single"/>
        </w:rPr>
        <w:t xml:space="preserve"> </w:t>
      </w:r>
      <w:r w:rsidR="00BE7505">
        <w:rPr>
          <w:rFonts w:eastAsia="Calibri"/>
          <w:spacing w:val="-9"/>
          <w:u w:val="single"/>
        </w:rPr>
        <w:t>29</w:t>
      </w:r>
      <w:r w:rsidRPr="00174FCB">
        <w:rPr>
          <w:rFonts w:eastAsia="Calibri"/>
          <w:spacing w:val="-9"/>
          <w:u w:val="single"/>
        </w:rPr>
        <w:t xml:space="preserve"> </w:t>
      </w:r>
      <w:r w:rsidRPr="00174FCB">
        <w:rPr>
          <w:rFonts w:eastAsia="Calibri"/>
        </w:rPr>
        <w:t>»</w:t>
      </w:r>
      <w:r w:rsidRPr="00174FCB">
        <w:rPr>
          <w:rFonts w:eastAsia="Calibri"/>
          <w:u w:val="single"/>
        </w:rPr>
        <w:t xml:space="preserve"> </w:t>
      </w:r>
      <w:r w:rsidR="00BE7505">
        <w:rPr>
          <w:rFonts w:eastAsia="Calibri"/>
          <w:u w:val="single"/>
        </w:rPr>
        <w:t>серпня</w:t>
      </w:r>
      <w:r w:rsidRPr="00174FCB">
        <w:rPr>
          <w:rFonts w:eastAsia="Calibri"/>
          <w:u w:val="single"/>
        </w:rPr>
        <w:t xml:space="preserve"> </w:t>
      </w:r>
      <w:r w:rsidRPr="00174FCB">
        <w:rPr>
          <w:rFonts w:eastAsia="Calibri"/>
        </w:rPr>
        <w:t>20</w:t>
      </w:r>
      <w:r>
        <w:rPr>
          <w:rFonts w:eastAsia="Calibri"/>
        </w:rPr>
        <w:t>2</w:t>
      </w:r>
      <w:r w:rsidR="00BE7505">
        <w:rPr>
          <w:rFonts w:eastAsia="Calibri"/>
        </w:rPr>
        <w:t>2</w:t>
      </w:r>
      <w:r>
        <w:rPr>
          <w:rFonts w:eastAsia="Calibri"/>
        </w:rPr>
        <w:t xml:space="preserve"> </w:t>
      </w:r>
      <w:r w:rsidRPr="00174FCB">
        <w:rPr>
          <w:rFonts w:eastAsia="Calibri"/>
        </w:rPr>
        <w:t>року</w:t>
      </w:r>
      <w:r w:rsidRPr="00174FCB">
        <w:rPr>
          <w:rFonts w:eastAsia="Calibri"/>
          <w:spacing w:val="-4"/>
        </w:rPr>
        <w:t xml:space="preserve"> </w:t>
      </w:r>
      <w:r w:rsidRPr="00174FCB">
        <w:rPr>
          <w:rFonts w:eastAsia="Calibri"/>
        </w:rPr>
        <w:t>№</w:t>
      </w:r>
      <w:r w:rsidRPr="00174FCB">
        <w:rPr>
          <w:rFonts w:eastAsia="Calibri"/>
          <w:spacing w:val="2"/>
        </w:rPr>
        <w:t xml:space="preserve"> </w:t>
      </w:r>
      <w:r w:rsidR="00BE7505">
        <w:rPr>
          <w:rFonts w:eastAsia="Calibri"/>
          <w:spacing w:val="2"/>
        </w:rPr>
        <w:t>1</w:t>
      </w:r>
      <w:r w:rsidRPr="00174FCB">
        <w:rPr>
          <w:rFonts w:eastAsia="Calibri"/>
          <w:u w:val="single"/>
        </w:rPr>
        <w:t xml:space="preserve"> </w:t>
      </w:r>
    </w:p>
    <w:p w14:paraId="743B3453" w14:textId="77777777" w:rsidR="00A10A68" w:rsidRPr="00174FCB" w:rsidRDefault="00A10A68" w:rsidP="00A10A68">
      <w:pPr>
        <w:widowControl w:val="0"/>
        <w:numPr>
          <w:ilvl w:val="0"/>
          <w:numId w:val="13"/>
        </w:numPr>
        <w:tabs>
          <w:tab w:val="left" w:pos="400"/>
          <w:tab w:val="left" w:pos="9728"/>
        </w:tabs>
        <w:autoSpaceDE w:val="0"/>
        <w:autoSpaceDN w:val="0"/>
        <w:spacing w:line="321" w:lineRule="exact"/>
        <w:ind w:hanging="283"/>
        <w:rPr>
          <w:rFonts w:eastAsia="Calibri"/>
        </w:rPr>
      </w:pPr>
      <w:r w:rsidRPr="00174FCB">
        <w:rPr>
          <w:rFonts w:eastAsia="Calibri"/>
        </w:rPr>
        <w:t>Термін подання студентом закінченої</w:t>
      </w:r>
      <w:r w:rsidRPr="00174FCB">
        <w:rPr>
          <w:rFonts w:eastAsia="Calibri"/>
          <w:spacing w:val="-21"/>
        </w:rPr>
        <w:t xml:space="preserve"> </w:t>
      </w:r>
      <w:r w:rsidRPr="00174FCB">
        <w:rPr>
          <w:rFonts w:eastAsia="Calibri"/>
        </w:rPr>
        <w:t>роботи</w:t>
      </w:r>
      <w:r w:rsidRPr="00EA07C2">
        <w:rPr>
          <w:rFonts w:eastAsia="Calibri"/>
          <w:lang w:val="ru-RU"/>
        </w:rPr>
        <w:t>:</w:t>
      </w:r>
      <w:r w:rsidRPr="00174FCB">
        <w:rPr>
          <w:rFonts w:eastAsia="Calibri"/>
          <w:spacing w:val="4"/>
        </w:rPr>
        <w:t xml:space="preserve"> </w:t>
      </w:r>
      <w:r w:rsidR="00BE7505">
        <w:rPr>
          <w:rFonts w:eastAsia="Calibri"/>
          <w:u w:val="single"/>
          <w:lang w:val="ru-RU"/>
        </w:rPr>
        <w:t>31.05.</w:t>
      </w:r>
      <w:r w:rsidRPr="001A0F23">
        <w:rPr>
          <w:rFonts w:eastAsia="Calibri"/>
          <w:u w:val="single"/>
          <w:lang w:val="ru-RU"/>
        </w:rPr>
        <w:t>202</w:t>
      </w:r>
      <w:r w:rsidR="00FE71C8">
        <w:rPr>
          <w:rFonts w:eastAsia="Calibri"/>
          <w:u w:val="single"/>
          <w:lang w:val="ru-RU"/>
        </w:rPr>
        <w:t>3</w:t>
      </w:r>
    </w:p>
    <w:p w14:paraId="1E5355DB" w14:textId="77777777" w:rsidR="00A10A68" w:rsidRPr="00174FCB" w:rsidRDefault="00A10A68" w:rsidP="00A10A68">
      <w:pPr>
        <w:widowControl w:val="0"/>
        <w:numPr>
          <w:ilvl w:val="0"/>
          <w:numId w:val="13"/>
        </w:numPr>
        <w:tabs>
          <w:tab w:val="left" w:pos="400"/>
          <w:tab w:val="left" w:pos="9720"/>
        </w:tabs>
        <w:autoSpaceDE w:val="0"/>
        <w:autoSpaceDN w:val="0"/>
        <w:spacing w:line="321" w:lineRule="exact"/>
        <w:ind w:hanging="283"/>
        <w:rPr>
          <w:rFonts w:eastAsia="Calibri"/>
        </w:rPr>
      </w:pPr>
      <w:r w:rsidRPr="00174FCB">
        <w:rPr>
          <w:rFonts w:eastAsia="Calibri"/>
        </w:rPr>
        <w:t>Вхідні дані до</w:t>
      </w:r>
      <w:r w:rsidRPr="00174FCB">
        <w:rPr>
          <w:rFonts w:eastAsia="Calibri"/>
          <w:spacing w:val="-17"/>
        </w:rPr>
        <w:t xml:space="preserve"> </w:t>
      </w:r>
      <w:r w:rsidRPr="00174FCB">
        <w:rPr>
          <w:rFonts w:eastAsia="Calibri"/>
        </w:rPr>
        <w:t>роботи</w:t>
      </w:r>
      <w:r w:rsidRPr="00174FCB">
        <w:rPr>
          <w:rFonts w:eastAsia="Calibri"/>
          <w:spacing w:val="4"/>
        </w:rPr>
        <w:t xml:space="preserve"> </w:t>
      </w:r>
      <w:r w:rsidRPr="00174FCB">
        <w:rPr>
          <w:rFonts w:eastAsia="Calibri"/>
          <w:u w:val="single"/>
        </w:rPr>
        <w:t xml:space="preserve">  </w:t>
      </w:r>
    </w:p>
    <w:tbl>
      <w:tblPr>
        <w:tblStyle w:val="af4"/>
        <w:tblW w:w="0" w:type="auto"/>
        <w:tblBorders>
          <w:top w:val="none" w:sz="0" w:space="0" w:color="auto"/>
          <w:left w:val="none" w:sz="0" w:space="0" w:color="auto"/>
          <w:bottom w:val="single" w:sz="12" w:space="0" w:color="auto"/>
          <w:right w:val="none" w:sz="0" w:space="0" w:color="auto"/>
          <w:insideH w:val="single" w:sz="12" w:space="0" w:color="auto"/>
          <w:insideV w:val="single" w:sz="12" w:space="0" w:color="auto"/>
        </w:tblBorders>
        <w:tblLook w:val="04A0" w:firstRow="1" w:lastRow="0" w:firstColumn="1" w:lastColumn="0" w:noHBand="0" w:noVBand="1"/>
      </w:tblPr>
      <w:tblGrid>
        <w:gridCol w:w="9606"/>
      </w:tblGrid>
      <w:tr w:rsidR="00A10A68" w:rsidRPr="00A10A68" w14:paraId="7EF11D01" w14:textId="77777777" w:rsidTr="0091796E">
        <w:tc>
          <w:tcPr>
            <w:tcW w:w="9606" w:type="dxa"/>
            <w:vAlign w:val="center"/>
          </w:tcPr>
          <w:p w14:paraId="7E117637" w14:textId="07BCA898" w:rsidR="00A10A68" w:rsidRPr="0091796E" w:rsidRDefault="00EB5214" w:rsidP="003117CF">
            <w:pPr>
              <w:widowControl w:val="0"/>
              <w:autoSpaceDE w:val="0"/>
              <w:autoSpaceDN w:val="0"/>
              <w:ind w:firstLine="0"/>
              <w:rPr>
                <w:rFonts w:ascii="Times New Roman" w:eastAsia="Calibri" w:hAnsi="Times New Roman" w:cs="Times New Roman"/>
                <w:sz w:val="28"/>
                <w:szCs w:val="28"/>
                <w:lang w:val="uk-UA"/>
              </w:rPr>
            </w:pPr>
            <w:proofErr w:type="spellStart"/>
            <w:r>
              <w:rPr>
                <w:rFonts w:ascii="Times New Roman" w:eastAsia="Calibri" w:hAnsi="Times New Roman" w:cs="Times New Roman"/>
                <w:sz w:val="28"/>
                <w:szCs w:val="28"/>
              </w:rPr>
              <w:t>А</w:t>
            </w:r>
            <w:r w:rsidR="00DE0281">
              <w:rPr>
                <w:rFonts w:ascii="Times New Roman" w:eastAsia="Calibri" w:hAnsi="Times New Roman" w:cs="Times New Roman"/>
                <w:sz w:val="28"/>
                <w:szCs w:val="28"/>
              </w:rPr>
              <w:t>рхітектура</w:t>
            </w:r>
            <w:proofErr w:type="spellEnd"/>
            <w:r w:rsidR="00DE0281">
              <w:rPr>
                <w:rFonts w:ascii="Times New Roman" w:eastAsia="Calibri" w:hAnsi="Times New Roman" w:cs="Times New Roman"/>
                <w:sz w:val="28"/>
                <w:szCs w:val="28"/>
              </w:rPr>
              <w:t xml:space="preserve"> </w:t>
            </w:r>
            <w:proofErr w:type="spellStart"/>
            <w:r w:rsidR="0091796E">
              <w:rPr>
                <w:rFonts w:ascii="Times New Roman" w:eastAsia="Calibri" w:hAnsi="Times New Roman" w:cs="Times New Roman"/>
                <w:sz w:val="28"/>
                <w:szCs w:val="28"/>
              </w:rPr>
              <w:t>моделі</w:t>
            </w:r>
            <w:proofErr w:type="spellEnd"/>
            <w:r w:rsidR="0091796E">
              <w:rPr>
                <w:rFonts w:ascii="Times New Roman" w:eastAsia="Calibri" w:hAnsi="Times New Roman" w:cs="Times New Roman"/>
                <w:sz w:val="28"/>
                <w:szCs w:val="28"/>
              </w:rPr>
              <w:t xml:space="preserve"> </w:t>
            </w:r>
            <w:proofErr w:type="spellStart"/>
            <w:r w:rsidR="0091796E">
              <w:rPr>
                <w:rFonts w:ascii="Times New Roman" w:eastAsia="Calibri" w:hAnsi="Times New Roman" w:cs="Times New Roman"/>
                <w:sz w:val="28"/>
                <w:szCs w:val="28"/>
                <w:lang w:val="en-US"/>
              </w:rPr>
              <w:t>Yolov</w:t>
            </w:r>
            <w:proofErr w:type="spellEnd"/>
            <w:r w:rsidR="00AD5CBF">
              <w:rPr>
                <w:rFonts w:ascii="Times New Roman" w:eastAsia="Calibri" w:hAnsi="Times New Roman" w:cs="Times New Roman"/>
                <w:sz w:val="28"/>
                <w:szCs w:val="28"/>
              </w:rPr>
              <w:t>8</w:t>
            </w:r>
            <w:r>
              <w:rPr>
                <w:rFonts w:ascii="Times New Roman" w:eastAsia="Calibri" w:hAnsi="Times New Roman" w:cs="Times New Roman"/>
                <w:sz w:val="28"/>
                <w:szCs w:val="28"/>
              </w:rPr>
              <w:t xml:space="preserve">, алгоритм </w:t>
            </w:r>
            <w:proofErr w:type="spellStart"/>
            <w:r>
              <w:rPr>
                <w:rFonts w:ascii="Times New Roman" w:eastAsia="Calibri" w:hAnsi="Times New Roman" w:cs="Times New Roman"/>
                <w:sz w:val="28"/>
                <w:szCs w:val="28"/>
                <w:lang w:val="en-US"/>
              </w:rPr>
              <w:t>Windmouse</w:t>
            </w:r>
            <w:proofErr w:type="spellEnd"/>
            <w:r w:rsidR="009B356D">
              <w:rPr>
                <w:rFonts w:ascii="Times New Roman" w:eastAsia="Calibri" w:hAnsi="Times New Roman" w:cs="Times New Roman"/>
                <w:sz w:val="28"/>
                <w:szCs w:val="28"/>
              </w:rPr>
              <w:t>.</w:t>
            </w:r>
            <w:r w:rsidR="0091796E">
              <w:rPr>
                <w:rFonts w:ascii="Times New Roman" w:eastAsia="Calibri" w:hAnsi="Times New Roman" w:cs="Times New Roman"/>
                <w:sz w:val="28"/>
                <w:szCs w:val="28"/>
                <w:lang w:val="uk-UA"/>
              </w:rPr>
              <w:t xml:space="preserve"> </w:t>
            </w:r>
          </w:p>
        </w:tc>
      </w:tr>
    </w:tbl>
    <w:p w14:paraId="1E7BA668" w14:textId="77777777" w:rsidR="00A10A68" w:rsidRPr="0091796E" w:rsidRDefault="00A10A68" w:rsidP="00A10A68">
      <w:pPr>
        <w:widowControl w:val="0"/>
        <w:autoSpaceDE w:val="0"/>
        <w:autoSpaceDN w:val="0"/>
        <w:spacing w:line="240" w:lineRule="auto"/>
        <w:ind w:firstLine="0"/>
        <w:rPr>
          <w:rFonts w:eastAsia="Calibri"/>
        </w:rPr>
      </w:pPr>
    </w:p>
    <w:p w14:paraId="08AB9C6E" w14:textId="77777777" w:rsidR="00A10A68" w:rsidRPr="00174FCB" w:rsidRDefault="00A10A68" w:rsidP="00A10A68">
      <w:pPr>
        <w:widowControl w:val="0"/>
        <w:numPr>
          <w:ilvl w:val="0"/>
          <w:numId w:val="13"/>
        </w:numPr>
        <w:tabs>
          <w:tab w:val="left" w:pos="536"/>
          <w:tab w:val="left" w:pos="1383"/>
          <w:tab w:val="left" w:pos="5105"/>
          <w:tab w:val="left" w:pos="6256"/>
          <w:tab w:val="left" w:pos="7447"/>
          <w:tab w:val="left" w:pos="8550"/>
          <w:tab w:val="left" w:pos="9103"/>
        </w:tabs>
        <w:autoSpaceDE w:val="0"/>
        <w:autoSpaceDN w:val="0"/>
        <w:spacing w:line="291" w:lineRule="exact"/>
        <w:ind w:left="535" w:hanging="419"/>
        <w:rPr>
          <w:rFonts w:eastAsia="Calibri"/>
        </w:rPr>
      </w:pPr>
      <w:r w:rsidRPr="00174FCB">
        <w:rPr>
          <w:rFonts w:eastAsia="Calibri"/>
        </w:rPr>
        <w:t>Зміст розрахунково-пояснювальної записки (перелік питань, які треба</w:t>
      </w:r>
    </w:p>
    <w:p w14:paraId="3A9CE7BA" w14:textId="77777777" w:rsidR="00A10A68" w:rsidRPr="003C39F0" w:rsidRDefault="00A10A68" w:rsidP="00A10A68">
      <w:pPr>
        <w:widowControl w:val="0"/>
        <w:tabs>
          <w:tab w:val="left" w:pos="9703"/>
        </w:tabs>
        <w:autoSpaceDE w:val="0"/>
        <w:autoSpaceDN w:val="0"/>
        <w:spacing w:line="240" w:lineRule="auto"/>
        <w:ind w:left="116" w:firstLine="0"/>
        <w:rPr>
          <w:rFonts w:eastAsia="Calibri"/>
          <w:lang w:val="en-US"/>
        </w:rPr>
      </w:pPr>
      <w:r w:rsidRPr="00174FCB">
        <w:rPr>
          <w:rFonts w:eastAsia="Calibri"/>
        </w:rPr>
        <w:t xml:space="preserve">розробити) </w:t>
      </w:r>
      <w:r w:rsidRPr="00174FCB">
        <w:rPr>
          <w:rFonts w:eastAsia="Calibri"/>
          <w:u w:val="single"/>
        </w:rPr>
        <w:t xml:space="preserve">  </w:t>
      </w:r>
    </w:p>
    <w:tbl>
      <w:tblPr>
        <w:tblStyle w:val="af4"/>
        <w:tblW w:w="0" w:type="auto"/>
        <w:tblBorders>
          <w:top w:val="none" w:sz="0" w:space="0" w:color="auto"/>
          <w:left w:val="none" w:sz="0" w:space="0" w:color="auto"/>
          <w:bottom w:val="single" w:sz="12" w:space="0" w:color="auto"/>
          <w:right w:val="none" w:sz="0" w:space="0" w:color="auto"/>
          <w:insideH w:val="single" w:sz="12" w:space="0" w:color="auto"/>
          <w:insideV w:val="single" w:sz="12" w:space="0" w:color="auto"/>
        </w:tblBorders>
        <w:tblLook w:val="04A0" w:firstRow="1" w:lastRow="0" w:firstColumn="1" w:lastColumn="0" w:noHBand="0" w:noVBand="1"/>
      </w:tblPr>
      <w:tblGrid>
        <w:gridCol w:w="9857"/>
      </w:tblGrid>
      <w:tr w:rsidR="00A10A68" w:rsidRPr="00A10A68" w14:paraId="36AA5DE2" w14:textId="77777777" w:rsidTr="003117CF">
        <w:tc>
          <w:tcPr>
            <w:tcW w:w="10060" w:type="dxa"/>
            <w:vAlign w:val="center"/>
          </w:tcPr>
          <w:p w14:paraId="30729427" w14:textId="77777777" w:rsidR="00A10A68" w:rsidRPr="00A10A68" w:rsidRDefault="00A10A68" w:rsidP="003117CF">
            <w:pPr>
              <w:widowControl w:val="0"/>
              <w:autoSpaceDE w:val="0"/>
              <w:autoSpaceDN w:val="0"/>
              <w:ind w:firstLine="0"/>
              <w:rPr>
                <w:rFonts w:ascii="Times New Roman" w:eastAsia="Calibri" w:hAnsi="Times New Roman" w:cs="Times New Roman"/>
                <w:sz w:val="28"/>
                <w:szCs w:val="28"/>
              </w:rPr>
            </w:pPr>
            <w:proofErr w:type="spellStart"/>
            <w:r w:rsidRPr="00A10A68">
              <w:rPr>
                <w:rFonts w:ascii="Times New Roman" w:eastAsia="Calibri" w:hAnsi="Times New Roman" w:cs="Times New Roman"/>
                <w:sz w:val="28"/>
                <w:szCs w:val="28"/>
              </w:rPr>
              <w:t>Вступ</w:t>
            </w:r>
            <w:proofErr w:type="spellEnd"/>
          </w:p>
        </w:tc>
      </w:tr>
      <w:tr w:rsidR="00A10A68" w:rsidRPr="00A10A68" w14:paraId="7BB77DA6" w14:textId="77777777" w:rsidTr="003117CF">
        <w:tc>
          <w:tcPr>
            <w:tcW w:w="10060" w:type="dxa"/>
            <w:vAlign w:val="center"/>
          </w:tcPr>
          <w:p w14:paraId="40E0660B" w14:textId="77777777" w:rsidR="00A10A68" w:rsidRPr="00A10A68" w:rsidRDefault="00FE71C8" w:rsidP="003117CF">
            <w:pPr>
              <w:widowControl w:val="0"/>
              <w:autoSpaceDE w:val="0"/>
              <w:autoSpaceDN w:val="0"/>
              <w:ind w:firstLine="0"/>
              <w:rPr>
                <w:rFonts w:ascii="Times New Roman" w:eastAsia="Calibri" w:hAnsi="Times New Roman" w:cs="Times New Roman"/>
                <w:sz w:val="28"/>
                <w:szCs w:val="28"/>
              </w:rPr>
            </w:pPr>
            <w:proofErr w:type="spellStart"/>
            <w:r w:rsidRPr="00FE71C8">
              <w:rPr>
                <w:rFonts w:ascii="Times New Roman" w:eastAsia="Calibri" w:hAnsi="Times New Roman" w:cs="Times New Roman"/>
                <w:sz w:val="28"/>
                <w:szCs w:val="28"/>
              </w:rPr>
              <w:t>Розділ</w:t>
            </w:r>
            <w:proofErr w:type="spellEnd"/>
            <w:r w:rsidRPr="00FE71C8">
              <w:rPr>
                <w:rFonts w:ascii="Times New Roman" w:eastAsia="Calibri" w:hAnsi="Times New Roman" w:cs="Times New Roman"/>
                <w:sz w:val="28"/>
                <w:szCs w:val="28"/>
              </w:rPr>
              <w:t xml:space="preserve"> 1 </w:t>
            </w:r>
            <w:proofErr w:type="spellStart"/>
            <w:r w:rsidRPr="00FE71C8">
              <w:rPr>
                <w:rFonts w:ascii="Times New Roman" w:eastAsia="Calibri" w:hAnsi="Times New Roman" w:cs="Times New Roman"/>
                <w:sz w:val="28"/>
                <w:szCs w:val="28"/>
              </w:rPr>
              <w:t>Огляд</w:t>
            </w:r>
            <w:proofErr w:type="spellEnd"/>
            <w:r w:rsidRPr="00FE71C8">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п</w:t>
            </w:r>
            <w:r w:rsidRPr="00FE71C8">
              <w:rPr>
                <w:rFonts w:ascii="Times New Roman" w:eastAsia="Calibri" w:hAnsi="Times New Roman" w:cs="Times New Roman"/>
                <w:sz w:val="28"/>
                <w:szCs w:val="28"/>
              </w:rPr>
              <w:t>редметної</w:t>
            </w:r>
            <w:proofErr w:type="spellEnd"/>
            <w:r w:rsidRPr="00FE71C8">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о</w:t>
            </w:r>
            <w:r w:rsidRPr="00FE71C8">
              <w:rPr>
                <w:rFonts w:ascii="Times New Roman" w:eastAsia="Calibri" w:hAnsi="Times New Roman" w:cs="Times New Roman"/>
                <w:sz w:val="28"/>
                <w:szCs w:val="28"/>
              </w:rPr>
              <w:t>бласті</w:t>
            </w:r>
            <w:proofErr w:type="spellEnd"/>
            <w:r w:rsidRPr="00FE71C8">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а</w:t>
            </w:r>
            <w:r w:rsidRPr="00FE71C8">
              <w:rPr>
                <w:rFonts w:ascii="Times New Roman" w:eastAsia="Calibri" w:hAnsi="Times New Roman" w:cs="Times New Roman"/>
                <w:sz w:val="28"/>
                <w:szCs w:val="28"/>
              </w:rPr>
              <w:t>лгоритмів</w:t>
            </w:r>
            <w:proofErr w:type="spellEnd"/>
            <w:r w:rsidRPr="00FE71C8">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а</w:t>
            </w:r>
            <w:r w:rsidRPr="00FE71C8">
              <w:rPr>
                <w:rFonts w:ascii="Times New Roman" w:eastAsia="Calibri" w:hAnsi="Times New Roman" w:cs="Times New Roman"/>
                <w:sz w:val="28"/>
                <w:szCs w:val="28"/>
              </w:rPr>
              <w:t>налогів</w:t>
            </w:r>
            <w:proofErr w:type="spellEnd"/>
            <w:r w:rsidRPr="00FE71C8">
              <w:rPr>
                <w:rFonts w:ascii="Times New Roman" w:eastAsia="Calibri" w:hAnsi="Times New Roman" w:cs="Times New Roman"/>
                <w:sz w:val="28"/>
                <w:szCs w:val="28"/>
              </w:rPr>
              <w:t xml:space="preserve"> </w:t>
            </w:r>
            <w:r>
              <w:rPr>
                <w:rFonts w:ascii="Times New Roman" w:eastAsia="Calibri" w:hAnsi="Times New Roman" w:cs="Times New Roman"/>
                <w:sz w:val="28"/>
                <w:szCs w:val="28"/>
              </w:rPr>
              <w:t>т</w:t>
            </w:r>
            <w:r w:rsidRPr="00FE71C8">
              <w:rPr>
                <w:rFonts w:ascii="Times New Roman" w:eastAsia="Calibri" w:hAnsi="Times New Roman" w:cs="Times New Roman"/>
                <w:sz w:val="28"/>
                <w:szCs w:val="28"/>
              </w:rPr>
              <w:t xml:space="preserve">а </w:t>
            </w:r>
            <w:proofErr w:type="spellStart"/>
            <w:r>
              <w:rPr>
                <w:rFonts w:ascii="Times New Roman" w:eastAsia="Calibri" w:hAnsi="Times New Roman" w:cs="Times New Roman"/>
                <w:sz w:val="28"/>
                <w:szCs w:val="28"/>
              </w:rPr>
              <w:t>з</w:t>
            </w:r>
            <w:r w:rsidRPr="00FE71C8">
              <w:rPr>
                <w:rFonts w:ascii="Times New Roman" w:eastAsia="Calibri" w:hAnsi="Times New Roman" w:cs="Times New Roman"/>
                <w:sz w:val="28"/>
                <w:szCs w:val="28"/>
              </w:rPr>
              <w:t>асобів</w:t>
            </w:r>
            <w:proofErr w:type="spellEnd"/>
            <w:r w:rsidRPr="00FE71C8">
              <w:rPr>
                <w:rFonts w:ascii="Times New Roman" w:eastAsia="Calibri" w:hAnsi="Times New Roman" w:cs="Times New Roman"/>
                <w:sz w:val="28"/>
                <w:szCs w:val="28"/>
              </w:rPr>
              <w:t xml:space="preserve"> </w:t>
            </w:r>
            <w:r>
              <w:rPr>
                <w:rFonts w:ascii="Times New Roman" w:eastAsia="Calibri" w:hAnsi="Times New Roman" w:cs="Times New Roman"/>
                <w:sz w:val="28"/>
                <w:szCs w:val="28"/>
              </w:rPr>
              <w:t>р</w:t>
            </w:r>
            <w:r w:rsidRPr="00FE71C8">
              <w:rPr>
                <w:rFonts w:ascii="Times New Roman" w:eastAsia="Calibri" w:hAnsi="Times New Roman" w:cs="Times New Roman"/>
                <w:sz w:val="28"/>
                <w:szCs w:val="28"/>
              </w:rPr>
              <w:t>озробки</w:t>
            </w:r>
          </w:p>
        </w:tc>
      </w:tr>
      <w:tr w:rsidR="00A10A68" w:rsidRPr="00A10A68" w14:paraId="71EA8FA9" w14:textId="77777777" w:rsidTr="003117CF">
        <w:tc>
          <w:tcPr>
            <w:tcW w:w="10060" w:type="dxa"/>
            <w:vAlign w:val="center"/>
          </w:tcPr>
          <w:p w14:paraId="495C3859" w14:textId="77777777" w:rsidR="00A10A68" w:rsidRPr="00A10A68" w:rsidRDefault="00A10A68" w:rsidP="003117CF">
            <w:pPr>
              <w:widowControl w:val="0"/>
              <w:autoSpaceDE w:val="0"/>
              <w:autoSpaceDN w:val="0"/>
              <w:ind w:firstLine="0"/>
              <w:rPr>
                <w:rFonts w:ascii="Times New Roman" w:eastAsia="Calibri" w:hAnsi="Times New Roman" w:cs="Times New Roman"/>
                <w:sz w:val="28"/>
                <w:szCs w:val="28"/>
              </w:rPr>
            </w:pPr>
            <w:proofErr w:type="spellStart"/>
            <w:r w:rsidRPr="00A10A68">
              <w:rPr>
                <w:rFonts w:ascii="Times New Roman" w:eastAsia="Calibri" w:hAnsi="Times New Roman" w:cs="Times New Roman"/>
                <w:sz w:val="28"/>
                <w:szCs w:val="28"/>
              </w:rPr>
              <w:t>Розділ</w:t>
            </w:r>
            <w:proofErr w:type="spellEnd"/>
            <w:r w:rsidRPr="00A10A68">
              <w:rPr>
                <w:rFonts w:ascii="Times New Roman" w:eastAsia="Calibri" w:hAnsi="Times New Roman" w:cs="Times New Roman"/>
                <w:sz w:val="28"/>
                <w:szCs w:val="28"/>
              </w:rPr>
              <w:t xml:space="preserve"> </w:t>
            </w:r>
            <w:r w:rsidR="00FE71C8" w:rsidRPr="00FE71C8">
              <w:rPr>
                <w:rFonts w:ascii="Times New Roman" w:eastAsia="Calibri" w:hAnsi="Times New Roman" w:cs="Times New Roman"/>
                <w:sz w:val="28"/>
                <w:szCs w:val="28"/>
              </w:rPr>
              <w:t xml:space="preserve">2. </w:t>
            </w:r>
            <w:proofErr w:type="spellStart"/>
            <w:r w:rsidR="00FE71C8">
              <w:rPr>
                <w:rFonts w:ascii="Times New Roman" w:eastAsia="Calibri" w:hAnsi="Times New Roman" w:cs="Times New Roman"/>
                <w:sz w:val="28"/>
                <w:szCs w:val="28"/>
              </w:rPr>
              <w:t>А</w:t>
            </w:r>
            <w:r w:rsidR="00FE71C8" w:rsidRPr="00FE71C8">
              <w:rPr>
                <w:rFonts w:ascii="Times New Roman" w:eastAsia="Calibri" w:hAnsi="Times New Roman" w:cs="Times New Roman"/>
                <w:sz w:val="28"/>
                <w:szCs w:val="28"/>
              </w:rPr>
              <w:t>наліз</w:t>
            </w:r>
            <w:proofErr w:type="spellEnd"/>
            <w:r w:rsidR="00FE71C8" w:rsidRPr="00FE71C8">
              <w:rPr>
                <w:rFonts w:ascii="Times New Roman" w:eastAsia="Calibri" w:hAnsi="Times New Roman" w:cs="Times New Roman"/>
                <w:sz w:val="28"/>
                <w:szCs w:val="28"/>
              </w:rPr>
              <w:t xml:space="preserve"> </w:t>
            </w:r>
            <w:proofErr w:type="spellStart"/>
            <w:r w:rsidR="00FE71C8" w:rsidRPr="00FE71C8">
              <w:rPr>
                <w:rFonts w:ascii="Times New Roman" w:eastAsia="Calibri" w:hAnsi="Times New Roman" w:cs="Times New Roman"/>
                <w:sz w:val="28"/>
                <w:szCs w:val="28"/>
              </w:rPr>
              <w:t>методів</w:t>
            </w:r>
            <w:proofErr w:type="spellEnd"/>
            <w:r w:rsidR="00FE71C8" w:rsidRPr="00FE71C8">
              <w:rPr>
                <w:rFonts w:ascii="Times New Roman" w:eastAsia="Calibri" w:hAnsi="Times New Roman" w:cs="Times New Roman"/>
                <w:sz w:val="28"/>
                <w:szCs w:val="28"/>
              </w:rPr>
              <w:t xml:space="preserve"> і </w:t>
            </w:r>
            <w:proofErr w:type="spellStart"/>
            <w:r w:rsidR="00FE71C8" w:rsidRPr="00FE71C8">
              <w:rPr>
                <w:rFonts w:ascii="Times New Roman" w:eastAsia="Calibri" w:hAnsi="Times New Roman" w:cs="Times New Roman"/>
                <w:sz w:val="28"/>
                <w:szCs w:val="28"/>
              </w:rPr>
              <w:t>проектування</w:t>
            </w:r>
            <w:proofErr w:type="spellEnd"/>
            <w:r w:rsidR="00FE71C8" w:rsidRPr="00FE71C8">
              <w:rPr>
                <w:rFonts w:ascii="Times New Roman" w:eastAsia="Calibri" w:hAnsi="Times New Roman" w:cs="Times New Roman"/>
                <w:sz w:val="28"/>
                <w:szCs w:val="28"/>
              </w:rPr>
              <w:t xml:space="preserve"> </w:t>
            </w:r>
            <w:proofErr w:type="spellStart"/>
            <w:r w:rsidR="00FE71C8" w:rsidRPr="00FE71C8">
              <w:rPr>
                <w:rFonts w:ascii="Times New Roman" w:eastAsia="Calibri" w:hAnsi="Times New Roman" w:cs="Times New Roman"/>
                <w:sz w:val="28"/>
                <w:szCs w:val="28"/>
              </w:rPr>
              <w:t>програмного</w:t>
            </w:r>
            <w:proofErr w:type="spellEnd"/>
            <w:r w:rsidR="00FE71C8" w:rsidRPr="00FE71C8">
              <w:rPr>
                <w:rFonts w:ascii="Times New Roman" w:eastAsia="Calibri" w:hAnsi="Times New Roman" w:cs="Times New Roman"/>
                <w:sz w:val="28"/>
                <w:szCs w:val="28"/>
              </w:rPr>
              <w:t xml:space="preserve"> продукту</w:t>
            </w:r>
          </w:p>
        </w:tc>
      </w:tr>
      <w:tr w:rsidR="00A10A68" w:rsidRPr="00A10A68" w14:paraId="75D750A2" w14:textId="77777777" w:rsidTr="003117CF">
        <w:tc>
          <w:tcPr>
            <w:tcW w:w="10060" w:type="dxa"/>
            <w:vAlign w:val="center"/>
          </w:tcPr>
          <w:p w14:paraId="4E9644B9" w14:textId="6D9100DE" w:rsidR="00A10A68" w:rsidRPr="00A10A68" w:rsidRDefault="00A10A68" w:rsidP="003117CF">
            <w:pPr>
              <w:widowControl w:val="0"/>
              <w:autoSpaceDE w:val="0"/>
              <w:autoSpaceDN w:val="0"/>
              <w:ind w:firstLine="0"/>
              <w:rPr>
                <w:rFonts w:ascii="Times New Roman" w:eastAsia="Calibri" w:hAnsi="Times New Roman" w:cs="Times New Roman"/>
                <w:sz w:val="28"/>
                <w:szCs w:val="28"/>
              </w:rPr>
            </w:pPr>
            <w:proofErr w:type="spellStart"/>
            <w:r w:rsidRPr="00A10A68">
              <w:rPr>
                <w:rFonts w:ascii="Times New Roman" w:eastAsia="Calibri" w:hAnsi="Times New Roman" w:cs="Times New Roman"/>
                <w:sz w:val="28"/>
                <w:szCs w:val="28"/>
              </w:rPr>
              <w:t>Розділ</w:t>
            </w:r>
            <w:proofErr w:type="spellEnd"/>
            <w:r w:rsidRPr="00A10A68">
              <w:rPr>
                <w:rFonts w:ascii="Times New Roman" w:eastAsia="Calibri" w:hAnsi="Times New Roman" w:cs="Times New Roman"/>
                <w:sz w:val="28"/>
                <w:szCs w:val="28"/>
              </w:rPr>
              <w:t xml:space="preserve"> 3 </w:t>
            </w:r>
            <w:proofErr w:type="spellStart"/>
            <w:r w:rsidR="00FE71C8">
              <w:rPr>
                <w:rFonts w:ascii="Times New Roman" w:eastAsia="Calibri" w:hAnsi="Times New Roman" w:cs="Times New Roman"/>
                <w:sz w:val="28"/>
                <w:szCs w:val="28"/>
              </w:rPr>
              <w:t>Р</w:t>
            </w:r>
            <w:r w:rsidR="00FE71C8" w:rsidRPr="00FE71C8">
              <w:rPr>
                <w:rFonts w:ascii="Times New Roman" w:eastAsia="Calibri" w:hAnsi="Times New Roman" w:cs="Times New Roman"/>
                <w:sz w:val="28"/>
                <w:szCs w:val="28"/>
              </w:rPr>
              <w:t>озробка</w:t>
            </w:r>
            <w:proofErr w:type="spellEnd"/>
            <w:r w:rsidR="00FE71C8" w:rsidRPr="00FE71C8">
              <w:rPr>
                <w:rFonts w:ascii="Times New Roman" w:eastAsia="Calibri" w:hAnsi="Times New Roman" w:cs="Times New Roman"/>
                <w:sz w:val="28"/>
                <w:szCs w:val="28"/>
              </w:rPr>
              <w:t xml:space="preserve"> </w:t>
            </w:r>
            <w:proofErr w:type="spellStart"/>
            <w:r w:rsidR="00FE71C8" w:rsidRPr="00FE71C8">
              <w:rPr>
                <w:rFonts w:ascii="Times New Roman" w:eastAsia="Calibri" w:hAnsi="Times New Roman" w:cs="Times New Roman"/>
                <w:sz w:val="28"/>
                <w:szCs w:val="28"/>
              </w:rPr>
              <w:t>додатку</w:t>
            </w:r>
            <w:proofErr w:type="spellEnd"/>
            <w:r w:rsidR="00FE71C8" w:rsidRPr="00FE71C8">
              <w:rPr>
                <w:rFonts w:ascii="Times New Roman" w:eastAsia="Calibri" w:hAnsi="Times New Roman" w:cs="Times New Roman"/>
                <w:sz w:val="28"/>
                <w:szCs w:val="28"/>
              </w:rPr>
              <w:t xml:space="preserve"> та </w:t>
            </w:r>
            <w:proofErr w:type="spellStart"/>
            <w:r w:rsidR="00FE71C8" w:rsidRPr="00FE71C8">
              <w:rPr>
                <w:rFonts w:ascii="Times New Roman" w:eastAsia="Calibri" w:hAnsi="Times New Roman" w:cs="Times New Roman"/>
                <w:sz w:val="28"/>
                <w:szCs w:val="28"/>
              </w:rPr>
              <w:t>навчання</w:t>
            </w:r>
            <w:proofErr w:type="spellEnd"/>
            <w:ins w:id="0" w:author="Acer" w:date="2023-06-17T10:19:00Z">
              <w:r w:rsidR="00DD6470">
                <w:rPr>
                  <w:rFonts w:ascii="Times New Roman" w:eastAsia="Calibri" w:hAnsi="Times New Roman" w:cs="Times New Roman"/>
                  <w:sz w:val="28"/>
                  <w:szCs w:val="28"/>
                </w:rPr>
                <w:t xml:space="preserve"> </w:t>
              </w:r>
            </w:ins>
            <w:proofErr w:type="spellStart"/>
            <w:r w:rsidR="00FE71C8" w:rsidRPr="00FE71C8">
              <w:rPr>
                <w:rFonts w:ascii="Times New Roman" w:eastAsia="Calibri" w:hAnsi="Times New Roman" w:cs="Times New Roman"/>
                <w:sz w:val="28"/>
                <w:szCs w:val="28"/>
              </w:rPr>
              <w:t>моделі</w:t>
            </w:r>
            <w:proofErr w:type="spellEnd"/>
          </w:p>
        </w:tc>
      </w:tr>
      <w:tr w:rsidR="00FE71C8" w:rsidRPr="00A10A68" w14:paraId="2C782374" w14:textId="77777777" w:rsidTr="003117CF">
        <w:tc>
          <w:tcPr>
            <w:tcW w:w="10060" w:type="dxa"/>
            <w:vAlign w:val="center"/>
          </w:tcPr>
          <w:p w14:paraId="603D587A" w14:textId="77777777" w:rsidR="00FE71C8" w:rsidRPr="00A10A68" w:rsidRDefault="00FE71C8" w:rsidP="003117CF">
            <w:pPr>
              <w:widowControl w:val="0"/>
              <w:autoSpaceDE w:val="0"/>
              <w:autoSpaceDN w:val="0"/>
              <w:ind w:firstLine="0"/>
              <w:rPr>
                <w:rFonts w:eastAsia="Calibri"/>
              </w:rPr>
            </w:pPr>
            <w:proofErr w:type="spellStart"/>
            <w:r w:rsidRPr="00A10A68">
              <w:rPr>
                <w:rFonts w:ascii="Times New Roman" w:eastAsia="Calibri" w:hAnsi="Times New Roman" w:cs="Times New Roman"/>
                <w:sz w:val="28"/>
                <w:szCs w:val="28"/>
              </w:rPr>
              <w:t>Розділ</w:t>
            </w:r>
            <w:proofErr w:type="spellEnd"/>
            <w:r w:rsidRPr="00A10A68">
              <w:rPr>
                <w:rFonts w:ascii="Times New Roman" w:eastAsia="Calibri" w:hAnsi="Times New Roman" w:cs="Times New Roman"/>
                <w:sz w:val="28"/>
                <w:szCs w:val="28"/>
              </w:rPr>
              <w:t xml:space="preserve"> 3</w:t>
            </w:r>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Д</w:t>
            </w:r>
            <w:r w:rsidRPr="00FE71C8">
              <w:rPr>
                <w:rFonts w:ascii="Times New Roman" w:eastAsia="Calibri" w:hAnsi="Times New Roman" w:cs="Times New Roman"/>
                <w:sz w:val="28"/>
                <w:szCs w:val="28"/>
              </w:rPr>
              <w:t>емонстрація</w:t>
            </w:r>
            <w:proofErr w:type="spellEnd"/>
            <w:r w:rsidRPr="00FE71C8">
              <w:rPr>
                <w:rFonts w:ascii="Times New Roman" w:eastAsia="Calibri" w:hAnsi="Times New Roman" w:cs="Times New Roman"/>
                <w:sz w:val="28"/>
                <w:szCs w:val="28"/>
              </w:rPr>
              <w:t xml:space="preserve"> </w:t>
            </w:r>
            <w:proofErr w:type="spellStart"/>
            <w:r w:rsidRPr="00FE71C8">
              <w:rPr>
                <w:rFonts w:ascii="Times New Roman" w:eastAsia="Calibri" w:hAnsi="Times New Roman" w:cs="Times New Roman"/>
                <w:sz w:val="28"/>
                <w:szCs w:val="28"/>
              </w:rPr>
              <w:t>результатів</w:t>
            </w:r>
            <w:proofErr w:type="spellEnd"/>
            <w:r w:rsidRPr="00FE71C8">
              <w:rPr>
                <w:rFonts w:ascii="Times New Roman" w:eastAsia="Calibri" w:hAnsi="Times New Roman" w:cs="Times New Roman"/>
                <w:sz w:val="28"/>
                <w:szCs w:val="28"/>
              </w:rPr>
              <w:t xml:space="preserve"> </w:t>
            </w:r>
            <w:proofErr w:type="spellStart"/>
            <w:r w:rsidRPr="00FE71C8">
              <w:rPr>
                <w:rFonts w:ascii="Times New Roman" w:eastAsia="Calibri" w:hAnsi="Times New Roman" w:cs="Times New Roman"/>
                <w:sz w:val="28"/>
                <w:szCs w:val="28"/>
              </w:rPr>
              <w:t>роботи</w:t>
            </w:r>
            <w:proofErr w:type="spellEnd"/>
            <w:r w:rsidRPr="00FE71C8">
              <w:rPr>
                <w:rFonts w:ascii="Times New Roman" w:eastAsia="Calibri" w:hAnsi="Times New Roman" w:cs="Times New Roman"/>
                <w:sz w:val="28"/>
                <w:szCs w:val="28"/>
              </w:rPr>
              <w:t xml:space="preserve"> модулю</w:t>
            </w:r>
          </w:p>
        </w:tc>
      </w:tr>
      <w:tr w:rsidR="00A10A68" w:rsidRPr="00A10A68" w14:paraId="2723A682" w14:textId="77777777" w:rsidTr="00CF4F4F">
        <w:tc>
          <w:tcPr>
            <w:tcW w:w="10060" w:type="dxa"/>
            <w:tcBorders>
              <w:bottom w:val="single" w:sz="12" w:space="0" w:color="auto"/>
            </w:tcBorders>
            <w:vAlign w:val="center"/>
          </w:tcPr>
          <w:p w14:paraId="17F4D888" w14:textId="77777777" w:rsidR="00A10A68" w:rsidRPr="00A10A68" w:rsidRDefault="00FE71C8" w:rsidP="003117CF">
            <w:pPr>
              <w:widowControl w:val="0"/>
              <w:autoSpaceDE w:val="0"/>
              <w:autoSpaceDN w:val="0"/>
              <w:ind w:firstLine="0"/>
              <w:rPr>
                <w:rFonts w:ascii="Times New Roman" w:eastAsia="Calibri" w:hAnsi="Times New Roman" w:cs="Times New Roman"/>
                <w:sz w:val="28"/>
                <w:szCs w:val="28"/>
              </w:rPr>
            </w:pPr>
            <w:proofErr w:type="spellStart"/>
            <w:r w:rsidRPr="00A10A68">
              <w:rPr>
                <w:rFonts w:ascii="Times New Roman" w:eastAsia="Calibri" w:hAnsi="Times New Roman" w:cs="Times New Roman"/>
                <w:sz w:val="28"/>
                <w:szCs w:val="28"/>
              </w:rPr>
              <w:t>Висновки</w:t>
            </w:r>
            <w:proofErr w:type="spellEnd"/>
          </w:p>
        </w:tc>
      </w:tr>
      <w:tr w:rsidR="00A10A68" w:rsidRPr="00A10A68" w14:paraId="28707AED" w14:textId="77777777" w:rsidTr="00CF4F4F">
        <w:trPr>
          <w:trHeight w:val="331"/>
        </w:trPr>
        <w:tc>
          <w:tcPr>
            <w:tcW w:w="10060" w:type="dxa"/>
            <w:tcBorders>
              <w:top w:val="single" w:sz="12" w:space="0" w:color="auto"/>
              <w:bottom w:val="single" w:sz="12" w:space="0" w:color="auto"/>
            </w:tcBorders>
            <w:vAlign w:val="center"/>
          </w:tcPr>
          <w:p w14:paraId="1DB79F8C" w14:textId="77777777" w:rsidR="00A10A68" w:rsidRPr="00A10A68" w:rsidRDefault="00FE71C8" w:rsidP="00CF4F4F">
            <w:pPr>
              <w:widowControl w:val="0"/>
              <w:autoSpaceDE w:val="0"/>
              <w:autoSpaceDN w:val="0"/>
              <w:ind w:firstLine="0"/>
              <w:rPr>
                <w:rFonts w:ascii="Times New Roman" w:eastAsia="Calibri" w:hAnsi="Times New Roman" w:cs="Times New Roman"/>
                <w:sz w:val="28"/>
                <w:szCs w:val="28"/>
              </w:rPr>
            </w:pPr>
            <w:proofErr w:type="spellStart"/>
            <w:r w:rsidRPr="00A10A68">
              <w:rPr>
                <w:rFonts w:ascii="Times New Roman" w:eastAsia="Calibri" w:hAnsi="Times New Roman" w:cs="Times New Roman"/>
                <w:sz w:val="28"/>
                <w:szCs w:val="28"/>
              </w:rPr>
              <w:t>Додатки</w:t>
            </w:r>
            <w:proofErr w:type="spellEnd"/>
          </w:p>
        </w:tc>
      </w:tr>
    </w:tbl>
    <w:p w14:paraId="7E28B15B" w14:textId="77777777" w:rsidR="00A10A68" w:rsidRPr="00FE71C8" w:rsidRDefault="00A10A68" w:rsidP="00A10A68">
      <w:pPr>
        <w:widowControl w:val="0"/>
        <w:autoSpaceDE w:val="0"/>
        <w:autoSpaceDN w:val="0"/>
        <w:spacing w:line="240" w:lineRule="auto"/>
        <w:ind w:firstLine="0"/>
        <w:rPr>
          <w:rFonts w:eastAsia="Calibri"/>
          <w:sz w:val="22"/>
          <w:szCs w:val="22"/>
        </w:rPr>
      </w:pPr>
    </w:p>
    <w:p w14:paraId="7A28F966" w14:textId="77777777" w:rsidR="00A10A68" w:rsidRPr="00174FCB" w:rsidRDefault="00A10A68" w:rsidP="00A10A68">
      <w:pPr>
        <w:widowControl w:val="0"/>
        <w:numPr>
          <w:ilvl w:val="0"/>
          <w:numId w:val="13"/>
        </w:numPr>
        <w:tabs>
          <w:tab w:val="left" w:pos="400"/>
          <w:tab w:val="left" w:pos="9691"/>
        </w:tabs>
        <w:autoSpaceDE w:val="0"/>
        <w:autoSpaceDN w:val="0"/>
        <w:spacing w:line="291" w:lineRule="exact"/>
        <w:ind w:hanging="283"/>
        <w:rPr>
          <w:rFonts w:eastAsia="Calibri"/>
        </w:rPr>
      </w:pPr>
      <w:r w:rsidRPr="00174FCB">
        <w:rPr>
          <w:rFonts w:eastAsia="Calibri"/>
        </w:rPr>
        <w:t>Перелік графічного, наочного</w:t>
      </w:r>
      <w:r w:rsidRPr="00174FCB">
        <w:rPr>
          <w:rFonts w:eastAsia="Calibri"/>
          <w:spacing w:val="-19"/>
        </w:rPr>
        <w:t xml:space="preserve"> </w:t>
      </w:r>
      <w:r w:rsidRPr="00174FCB">
        <w:rPr>
          <w:rFonts w:eastAsia="Calibri"/>
        </w:rPr>
        <w:t>матеріалу</w:t>
      </w:r>
      <w:r w:rsidRPr="00174FCB">
        <w:rPr>
          <w:rFonts w:eastAsia="Calibri"/>
          <w:spacing w:val="-7"/>
        </w:rPr>
        <w:t xml:space="preserve"> </w:t>
      </w:r>
      <w:r w:rsidRPr="00174FCB">
        <w:rPr>
          <w:rFonts w:eastAsia="Calibri"/>
          <w:u w:val="single"/>
        </w:rPr>
        <w:t xml:space="preserve">  </w:t>
      </w:r>
    </w:p>
    <w:tbl>
      <w:tblPr>
        <w:tblStyle w:val="af4"/>
        <w:tblW w:w="9630" w:type="dxa"/>
        <w:tblBorders>
          <w:top w:val="none" w:sz="0" w:space="0" w:color="auto"/>
          <w:left w:val="none" w:sz="0" w:space="0" w:color="auto"/>
          <w:bottom w:val="single" w:sz="12" w:space="0" w:color="auto"/>
          <w:right w:val="none" w:sz="0" w:space="0" w:color="auto"/>
          <w:insideH w:val="single" w:sz="12" w:space="0" w:color="auto"/>
          <w:insideV w:val="single" w:sz="12" w:space="0" w:color="auto"/>
        </w:tblBorders>
        <w:tblLook w:val="04A0" w:firstRow="1" w:lastRow="0" w:firstColumn="1" w:lastColumn="0" w:noHBand="0" w:noVBand="1"/>
      </w:tblPr>
      <w:tblGrid>
        <w:gridCol w:w="9630"/>
      </w:tblGrid>
      <w:tr w:rsidR="00A10A68" w:rsidRPr="00A10A68" w14:paraId="17E8FF17" w14:textId="77777777" w:rsidTr="00576CF6">
        <w:trPr>
          <w:trHeight w:val="288"/>
        </w:trPr>
        <w:tc>
          <w:tcPr>
            <w:tcW w:w="9630" w:type="dxa"/>
            <w:vAlign w:val="center"/>
          </w:tcPr>
          <w:p w14:paraId="10F4BC50" w14:textId="77777777" w:rsidR="00A10A68" w:rsidRPr="00A10A68" w:rsidRDefault="00A10A68" w:rsidP="003117CF">
            <w:pPr>
              <w:widowControl w:val="0"/>
              <w:autoSpaceDE w:val="0"/>
              <w:autoSpaceDN w:val="0"/>
              <w:ind w:firstLine="0"/>
              <w:rPr>
                <w:rFonts w:ascii="Times New Roman" w:eastAsia="Calibri" w:hAnsi="Times New Roman" w:cs="Times New Roman"/>
                <w:sz w:val="28"/>
                <w:szCs w:val="28"/>
              </w:rPr>
            </w:pPr>
            <w:proofErr w:type="spellStart"/>
            <w:r w:rsidRPr="00A10A68">
              <w:rPr>
                <w:rFonts w:ascii="Times New Roman" w:eastAsia="Calibri" w:hAnsi="Times New Roman" w:cs="Times New Roman"/>
                <w:sz w:val="28"/>
                <w:szCs w:val="28"/>
              </w:rPr>
              <w:t>Діаграма</w:t>
            </w:r>
            <w:proofErr w:type="spellEnd"/>
            <w:r w:rsidRPr="00A10A68">
              <w:rPr>
                <w:rFonts w:ascii="Times New Roman" w:eastAsia="Calibri" w:hAnsi="Times New Roman" w:cs="Times New Roman"/>
                <w:sz w:val="28"/>
                <w:szCs w:val="28"/>
              </w:rPr>
              <w:t xml:space="preserve"> </w:t>
            </w:r>
            <w:proofErr w:type="spellStart"/>
            <w:r w:rsidRPr="00A10A68">
              <w:rPr>
                <w:rFonts w:ascii="Times New Roman" w:eastAsia="Calibri" w:hAnsi="Times New Roman" w:cs="Times New Roman"/>
                <w:sz w:val="28"/>
                <w:szCs w:val="28"/>
              </w:rPr>
              <w:t>поведінки</w:t>
            </w:r>
            <w:proofErr w:type="spellEnd"/>
            <w:r w:rsidRPr="00A10A68">
              <w:rPr>
                <w:rFonts w:ascii="Times New Roman" w:eastAsia="Calibri" w:hAnsi="Times New Roman" w:cs="Times New Roman"/>
                <w:sz w:val="28"/>
                <w:szCs w:val="28"/>
              </w:rPr>
              <w:t xml:space="preserve"> </w:t>
            </w:r>
            <w:proofErr w:type="spellStart"/>
            <w:r w:rsidRPr="00A10A68">
              <w:rPr>
                <w:rFonts w:ascii="Times New Roman" w:eastAsia="Calibri" w:hAnsi="Times New Roman" w:cs="Times New Roman"/>
                <w:sz w:val="28"/>
                <w:szCs w:val="28"/>
              </w:rPr>
              <w:t>додатку</w:t>
            </w:r>
            <w:proofErr w:type="spellEnd"/>
            <w:r w:rsidRPr="00A10A68">
              <w:rPr>
                <w:rFonts w:ascii="Times New Roman" w:eastAsia="Calibri" w:hAnsi="Times New Roman" w:cs="Times New Roman"/>
                <w:sz w:val="28"/>
                <w:szCs w:val="28"/>
              </w:rPr>
              <w:t xml:space="preserve">; </w:t>
            </w:r>
            <w:proofErr w:type="spellStart"/>
            <w:r w:rsidR="00FD5DD4">
              <w:rPr>
                <w:rFonts w:ascii="Times New Roman" w:eastAsia="Calibri" w:hAnsi="Times New Roman" w:cs="Times New Roman"/>
                <w:sz w:val="28"/>
                <w:szCs w:val="28"/>
              </w:rPr>
              <w:t>С</w:t>
            </w:r>
            <w:r w:rsidRPr="00A10A68">
              <w:rPr>
                <w:rFonts w:ascii="Times New Roman" w:eastAsia="Calibri" w:hAnsi="Times New Roman" w:cs="Times New Roman"/>
                <w:sz w:val="28"/>
                <w:szCs w:val="28"/>
              </w:rPr>
              <w:t>кріншоти</w:t>
            </w:r>
            <w:proofErr w:type="spellEnd"/>
            <w:r w:rsidRPr="00A10A68">
              <w:rPr>
                <w:rFonts w:ascii="Times New Roman" w:eastAsia="Calibri" w:hAnsi="Times New Roman" w:cs="Times New Roman"/>
                <w:sz w:val="28"/>
                <w:szCs w:val="28"/>
              </w:rPr>
              <w:t xml:space="preserve"> </w:t>
            </w:r>
            <w:proofErr w:type="spellStart"/>
            <w:r w:rsidRPr="00A10A68">
              <w:rPr>
                <w:rFonts w:ascii="Times New Roman" w:eastAsia="Calibri" w:hAnsi="Times New Roman" w:cs="Times New Roman"/>
                <w:sz w:val="28"/>
                <w:szCs w:val="28"/>
              </w:rPr>
              <w:t>результатів</w:t>
            </w:r>
            <w:proofErr w:type="spellEnd"/>
            <w:r w:rsidRPr="00A10A68">
              <w:rPr>
                <w:rFonts w:ascii="Times New Roman" w:eastAsia="Calibri" w:hAnsi="Times New Roman" w:cs="Times New Roman"/>
                <w:sz w:val="28"/>
                <w:szCs w:val="28"/>
              </w:rPr>
              <w:t xml:space="preserve"> </w:t>
            </w:r>
            <w:proofErr w:type="spellStart"/>
            <w:r w:rsidRPr="00A10A68">
              <w:rPr>
                <w:rFonts w:ascii="Times New Roman" w:eastAsia="Calibri" w:hAnsi="Times New Roman" w:cs="Times New Roman"/>
                <w:sz w:val="28"/>
                <w:szCs w:val="28"/>
              </w:rPr>
              <w:t>навчання</w:t>
            </w:r>
            <w:proofErr w:type="spellEnd"/>
            <w:r w:rsidRPr="00A10A68">
              <w:rPr>
                <w:rFonts w:ascii="Times New Roman" w:eastAsia="Calibri" w:hAnsi="Times New Roman" w:cs="Times New Roman"/>
                <w:sz w:val="28"/>
                <w:szCs w:val="28"/>
              </w:rPr>
              <w:t>;</w:t>
            </w:r>
          </w:p>
        </w:tc>
      </w:tr>
      <w:tr w:rsidR="00A10A68" w:rsidRPr="00A10A68" w14:paraId="6084C782" w14:textId="77777777" w:rsidTr="00576CF6">
        <w:trPr>
          <w:trHeight w:val="288"/>
        </w:trPr>
        <w:tc>
          <w:tcPr>
            <w:tcW w:w="9630" w:type="dxa"/>
            <w:vAlign w:val="center"/>
          </w:tcPr>
          <w:p w14:paraId="608EC768" w14:textId="77777777" w:rsidR="00A10A68" w:rsidRPr="00A10A68" w:rsidRDefault="00FD5DD4" w:rsidP="003117CF">
            <w:pPr>
              <w:widowControl w:val="0"/>
              <w:autoSpaceDE w:val="0"/>
              <w:autoSpaceDN w:val="0"/>
              <w:ind w:firstLine="0"/>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С</w:t>
            </w:r>
            <w:r w:rsidR="00A10A68" w:rsidRPr="00A10A68">
              <w:rPr>
                <w:rFonts w:ascii="Times New Roman" w:eastAsia="Calibri" w:hAnsi="Times New Roman" w:cs="Times New Roman"/>
                <w:sz w:val="28"/>
                <w:szCs w:val="28"/>
              </w:rPr>
              <w:t>кріншоти</w:t>
            </w:r>
            <w:proofErr w:type="spellEnd"/>
            <w:r w:rsidR="00A10A68" w:rsidRPr="00A10A68">
              <w:rPr>
                <w:rFonts w:ascii="Times New Roman" w:eastAsia="Calibri" w:hAnsi="Times New Roman" w:cs="Times New Roman"/>
                <w:sz w:val="28"/>
                <w:szCs w:val="28"/>
              </w:rPr>
              <w:t xml:space="preserve"> </w:t>
            </w:r>
            <w:proofErr w:type="spellStart"/>
            <w:r w:rsidR="00A10A68" w:rsidRPr="00A10A68">
              <w:rPr>
                <w:rFonts w:ascii="Times New Roman" w:eastAsia="Calibri" w:hAnsi="Times New Roman" w:cs="Times New Roman"/>
                <w:sz w:val="28"/>
                <w:szCs w:val="28"/>
              </w:rPr>
              <w:t>оцінки</w:t>
            </w:r>
            <w:proofErr w:type="spellEnd"/>
            <w:r w:rsidR="00A10A68" w:rsidRPr="00A10A68">
              <w:rPr>
                <w:rFonts w:ascii="Times New Roman" w:eastAsia="Calibri" w:hAnsi="Times New Roman" w:cs="Times New Roman"/>
                <w:sz w:val="28"/>
                <w:szCs w:val="28"/>
              </w:rPr>
              <w:t xml:space="preserve"> </w:t>
            </w:r>
            <w:proofErr w:type="spellStart"/>
            <w:r w:rsidR="00A10A68" w:rsidRPr="00A10A68">
              <w:rPr>
                <w:rFonts w:ascii="Times New Roman" w:eastAsia="Calibri" w:hAnsi="Times New Roman" w:cs="Times New Roman"/>
                <w:sz w:val="28"/>
                <w:szCs w:val="28"/>
              </w:rPr>
              <w:t>якості</w:t>
            </w:r>
            <w:proofErr w:type="spellEnd"/>
            <w:r w:rsidR="00A10A68" w:rsidRPr="00A10A68">
              <w:rPr>
                <w:rFonts w:ascii="Times New Roman" w:eastAsia="Calibri" w:hAnsi="Times New Roman" w:cs="Times New Roman"/>
                <w:sz w:val="28"/>
                <w:szCs w:val="28"/>
              </w:rPr>
              <w:t xml:space="preserve">; </w:t>
            </w:r>
            <w:proofErr w:type="spellStart"/>
            <w:r w:rsidR="00A10A68" w:rsidRPr="00A10A68">
              <w:rPr>
                <w:rFonts w:ascii="Times New Roman" w:eastAsia="Calibri" w:hAnsi="Times New Roman" w:cs="Times New Roman"/>
                <w:sz w:val="28"/>
                <w:szCs w:val="28"/>
              </w:rPr>
              <w:t>графіки</w:t>
            </w:r>
            <w:proofErr w:type="spellEnd"/>
            <w:r w:rsidR="00A10A68" w:rsidRPr="00A10A68">
              <w:rPr>
                <w:rFonts w:ascii="Times New Roman" w:eastAsia="Calibri" w:hAnsi="Times New Roman" w:cs="Times New Roman"/>
                <w:sz w:val="28"/>
                <w:szCs w:val="28"/>
              </w:rPr>
              <w:t xml:space="preserve"> </w:t>
            </w:r>
            <w:proofErr w:type="spellStart"/>
            <w:r w:rsidR="00A10A68" w:rsidRPr="00A10A68">
              <w:rPr>
                <w:rFonts w:ascii="Times New Roman" w:eastAsia="Calibri" w:hAnsi="Times New Roman" w:cs="Times New Roman"/>
                <w:sz w:val="28"/>
                <w:szCs w:val="28"/>
              </w:rPr>
              <w:t>оцінки</w:t>
            </w:r>
            <w:proofErr w:type="spellEnd"/>
            <w:r w:rsidR="00A10A68" w:rsidRPr="00A10A68">
              <w:rPr>
                <w:rFonts w:ascii="Times New Roman" w:eastAsia="Calibri" w:hAnsi="Times New Roman" w:cs="Times New Roman"/>
                <w:sz w:val="28"/>
                <w:szCs w:val="28"/>
              </w:rPr>
              <w:t xml:space="preserve"> метриками: </w:t>
            </w:r>
            <w:r w:rsidR="00A10A68" w:rsidRPr="00A10A68">
              <w:rPr>
                <w:rFonts w:ascii="Times New Roman" w:eastAsia="Calibri" w:hAnsi="Times New Roman" w:cs="Times New Roman"/>
                <w:sz w:val="28"/>
                <w:szCs w:val="28"/>
                <w:lang w:val="en-US"/>
              </w:rPr>
              <w:t>Precision</w:t>
            </w:r>
            <w:r w:rsidR="00A10A68" w:rsidRPr="00A10A68">
              <w:rPr>
                <w:rFonts w:ascii="Times New Roman" w:eastAsia="Calibri" w:hAnsi="Times New Roman" w:cs="Times New Roman"/>
                <w:sz w:val="28"/>
                <w:szCs w:val="28"/>
              </w:rPr>
              <w:t xml:space="preserve">, </w:t>
            </w:r>
            <w:proofErr w:type="spellStart"/>
            <w:r w:rsidR="00A10A68" w:rsidRPr="00A10A68">
              <w:rPr>
                <w:rFonts w:ascii="Times New Roman" w:eastAsia="Calibri" w:hAnsi="Times New Roman" w:cs="Times New Roman"/>
                <w:sz w:val="28"/>
                <w:szCs w:val="28"/>
                <w:lang w:val="en-US"/>
              </w:rPr>
              <w:t>Recal</w:t>
            </w:r>
            <w:proofErr w:type="spellEnd"/>
            <w:r w:rsidR="00A10A68" w:rsidRPr="00A10A68">
              <w:rPr>
                <w:rFonts w:ascii="Times New Roman" w:eastAsia="Calibri" w:hAnsi="Times New Roman" w:cs="Times New Roman"/>
                <w:sz w:val="28"/>
                <w:szCs w:val="28"/>
              </w:rPr>
              <w:t xml:space="preserve">, </w:t>
            </w:r>
            <w:proofErr w:type="spellStart"/>
            <w:r w:rsidR="00A10A68" w:rsidRPr="00A10A68">
              <w:rPr>
                <w:rFonts w:ascii="Times New Roman" w:eastAsia="Calibri" w:hAnsi="Times New Roman" w:cs="Times New Roman"/>
                <w:sz w:val="28"/>
                <w:szCs w:val="28"/>
                <w:lang w:val="en-US"/>
              </w:rPr>
              <w:t>mAP</w:t>
            </w:r>
            <w:proofErr w:type="spellEnd"/>
            <w:r w:rsidR="00A10A68" w:rsidRPr="00A10A68">
              <w:rPr>
                <w:rFonts w:ascii="Times New Roman" w:eastAsia="Calibri" w:hAnsi="Times New Roman" w:cs="Times New Roman"/>
                <w:sz w:val="28"/>
                <w:szCs w:val="28"/>
              </w:rPr>
              <w:t xml:space="preserve">, </w:t>
            </w:r>
          </w:p>
        </w:tc>
      </w:tr>
      <w:tr w:rsidR="00A10A68" w:rsidRPr="00A10A68" w14:paraId="0AC29BE9" w14:textId="77777777" w:rsidTr="00576CF6">
        <w:trPr>
          <w:trHeight w:val="288"/>
        </w:trPr>
        <w:tc>
          <w:tcPr>
            <w:tcW w:w="9630" w:type="dxa"/>
            <w:vAlign w:val="center"/>
          </w:tcPr>
          <w:p w14:paraId="60E6A130" w14:textId="0912BC71" w:rsidR="00A10A68" w:rsidRPr="005E0143" w:rsidRDefault="00576CF6" w:rsidP="003117CF">
            <w:pPr>
              <w:widowControl w:val="0"/>
              <w:autoSpaceDE w:val="0"/>
              <w:autoSpaceDN w:val="0"/>
              <w:ind w:firstLine="0"/>
              <w:rPr>
                <w:rFonts w:ascii="Times New Roman" w:eastAsia="Calibri" w:hAnsi="Times New Roman" w:cs="Times New Roman"/>
                <w:sz w:val="28"/>
                <w:szCs w:val="28"/>
                <w:lang w:val="en-US"/>
              </w:rPr>
            </w:pPr>
            <w:r w:rsidRPr="00A10A68">
              <w:rPr>
                <w:rFonts w:ascii="Times New Roman" w:eastAsia="Calibri" w:hAnsi="Times New Roman" w:cs="Times New Roman"/>
                <w:sz w:val="28"/>
                <w:szCs w:val="28"/>
                <w:lang w:val="en-US"/>
              </w:rPr>
              <w:t>F</w:t>
            </w:r>
            <w:r w:rsidRPr="00A10A68">
              <w:rPr>
                <w:rFonts w:ascii="Times New Roman" w:eastAsia="Calibri" w:hAnsi="Times New Roman" w:cs="Times New Roman"/>
                <w:sz w:val="28"/>
                <w:szCs w:val="28"/>
              </w:rPr>
              <w:t>1;</w:t>
            </w:r>
            <w:r>
              <w:rPr>
                <w:rFonts w:ascii="Times New Roman" w:eastAsia="Calibri" w:hAnsi="Times New Roman" w:cs="Times New Roman"/>
                <w:sz w:val="28"/>
                <w:szCs w:val="28"/>
              </w:rPr>
              <w:t xml:space="preserve"> </w:t>
            </w:r>
            <w:proofErr w:type="spellStart"/>
            <w:r w:rsidR="00FD5DD4">
              <w:rPr>
                <w:rFonts w:ascii="Times New Roman" w:eastAsia="Calibri" w:hAnsi="Times New Roman" w:cs="Times New Roman"/>
                <w:sz w:val="28"/>
                <w:szCs w:val="28"/>
              </w:rPr>
              <w:t>Л</w:t>
            </w:r>
            <w:r w:rsidR="00A10A68" w:rsidRPr="00A10A68">
              <w:rPr>
                <w:rFonts w:ascii="Times New Roman" w:eastAsia="Calibri" w:hAnsi="Times New Roman" w:cs="Times New Roman"/>
                <w:sz w:val="28"/>
                <w:szCs w:val="28"/>
              </w:rPr>
              <w:t>істинг</w:t>
            </w:r>
            <w:proofErr w:type="spellEnd"/>
            <w:r w:rsidR="00A10A68" w:rsidRPr="00A10A68">
              <w:rPr>
                <w:rFonts w:ascii="Times New Roman" w:eastAsia="Calibri" w:hAnsi="Times New Roman" w:cs="Times New Roman"/>
                <w:sz w:val="28"/>
                <w:szCs w:val="28"/>
              </w:rPr>
              <w:t xml:space="preserve"> </w:t>
            </w:r>
            <w:proofErr w:type="spellStart"/>
            <w:r w:rsidR="00A10A68" w:rsidRPr="00A10A68">
              <w:rPr>
                <w:rFonts w:ascii="Times New Roman" w:eastAsia="Calibri" w:hAnsi="Times New Roman" w:cs="Times New Roman"/>
                <w:sz w:val="28"/>
                <w:szCs w:val="28"/>
              </w:rPr>
              <w:t>програми</w:t>
            </w:r>
            <w:proofErr w:type="spellEnd"/>
            <w:r w:rsidR="00A10A68" w:rsidRPr="001373AB">
              <w:rPr>
                <w:rFonts w:eastAsia="Calibri"/>
                <w:lang w:val="uk-UA"/>
              </w:rPr>
              <w:t>;</w:t>
            </w:r>
            <w:r w:rsidR="00431BAF">
              <w:rPr>
                <w:rFonts w:ascii="Times New Roman" w:eastAsia="Calibri" w:hAnsi="Times New Roman" w:cs="Times New Roman"/>
                <w:sz w:val="28"/>
                <w:szCs w:val="28"/>
                <w:lang w:val="uk-UA"/>
              </w:rPr>
              <w:t xml:space="preserve"> копії тез конференції</w:t>
            </w:r>
            <w:r w:rsidR="005E0143">
              <w:rPr>
                <w:rFonts w:ascii="Times New Roman" w:eastAsia="Calibri" w:hAnsi="Times New Roman" w:cs="Times New Roman"/>
                <w:sz w:val="28"/>
                <w:szCs w:val="28"/>
                <w:lang w:val="uk-UA"/>
              </w:rPr>
              <w:t>.</w:t>
            </w:r>
          </w:p>
        </w:tc>
      </w:tr>
    </w:tbl>
    <w:p w14:paraId="66E3FB94" w14:textId="77777777" w:rsidR="00A10A68" w:rsidRPr="0091796E" w:rsidRDefault="00A10A68" w:rsidP="00A10A68">
      <w:pPr>
        <w:widowControl w:val="0"/>
        <w:autoSpaceDE w:val="0"/>
        <w:autoSpaceDN w:val="0"/>
        <w:spacing w:line="240" w:lineRule="auto"/>
        <w:ind w:firstLine="0"/>
        <w:rPr>
          <w:rFonts w:eastAsia="Calibri"/>
        </w:rPr>
      </w:pPr>
    </w:p>
    <w:p w14:paraId="533756F9" w14:textId="77777777" w:rsidR="00A10A68" w:rsidRPr="002004AB" w:rsidRDefault="00A10A68" w:rsidP="00A10A68">
      <w:pPr>
        <w:pStyle w:val="a7"/>
        <w:widowControl w:val="0"/>
        <w:numPr>
          <w:ilvl w:val="0"/>
          <w:numId w:val="13"/>
        </w:numPr>
        <w:tabs>
          <w:tab w:val="left" w:pos="400"/>
          <w:tab w:val="left" w:pos="9680"/>
        </w:tabs>
        <w:autoSpaceDE w:val="0"/>
        <w:autoSpaceDN w:val="0"/>
        <w:spacing w:line="291" w:lineRule="exact"/>
        <w:ind w:right="-10"/>
        <w:rPr>
          <w:rFonts w:eastAsia="Calibri"/>
        </w:rPr>
      </w:pPr>
      <w:r w:rsidRPr="0063569C">
        <w:rPr>
          <w:rFonts w:eastAsia="Calibri"/>
        </w:rPr>
        <w:t xml:space="preserve">Консультант(и) </w:t>
      </w:r>
      <w:r w:rsidR="00375A23">
        <w:rPr>
          <w:rFonts w:eastAsia="Calibri"/>
        </w:rPr>
        <w:t>дипломної</w:t>
      </w:r>
      <w:r w:rsidRPr="0063569C">
        <w:rPr>
          <w:rFonts w:eastAsia="Calibri"/>
          <w:spacing w:val="-17"/>
        </w:rPr>
        <w:t xml:space="preserve"> </w:t>
      </w:r>
      <w:r w:rsidRPr="0063569C">
        <w:rPr>
          <w:rFonts w:eastAsia="Calibri"/>
        </w:rPr>
        <w:t>роботи</w:t>
      </w:r>
      <w:r w:rsidRPr="0063569C">
        <w:rPr>
          <w:rFonts w:eastAsia="Calibri"/>
          <w:spacing w:val="1"/>
        </w:rPr>
        <w:t xml:space="preserve"> </w:t>
      </w:r>
      <w:r w:rsidRPr="0063569C">
        <w:rPr>
          <w:rFonts w:eastAsia="Calibri"/>
          <w:u w:val="single"/>
        </w:rPr>
        <w:t xml:space="preserve">  </w:t>
      </w:r>
    </w:p>
    <w:tbl>
      <w:tblPr>
        <w:tblStyle w:val="af4"/>
        <w:tblW w:w="10080" w:type="dxa"/>
        <w:tblLook w:val="04A0" w:firstRow="1" w:lastRow="0" w:firstColumn="1" w:lastColumn="0" w:noHBand="0" w:noVBand="1"/>
      </w:tblPr>
      <w:tblGrid>
        <w:gridCol w:w="10080"/>
      </w:tblGrid>
      <w:tr w:rsidR="00A10A68" w14:paraId="4AF68C57" w14:textId="77777777" w:rsidTr="003117CF">
        <w:trPr>
          <w:trHeight w:val="432"/>
        </w:trPr>
        <w:tc>
          <w:tcPr>
            <w:tcW w:w="10080" w:type="dxa"/>
            <w:tcBorders>
              <w:top w:val="nil"/>
              <w:left w:val="nil"/>
              <w:bottom w:val="single" w:sz="12" w:space="0" w:color="auto"/>
              <w:right w:val="nil"/>
            </w:tcBorders>
            <w:vAlign w:val="center"/>
          </w:tcPr>
          <w:p w14:paraId="0D10721D" w14:textId="2637D691" w:rsidR="00A10A68" w:rsidRPr="00A10A68" w:rsidRDefault="009B356D" w:rsidP="003117CF">
            <w:pPr>
              <w:widowControl w:val="0"/>
              <w:autoSpaceDE w:val="0"/>
              <w:autoSpaceDN w:val="0"/>
              <w:ind w:left="75" w:firstLine="0"/>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9B356D">
              <w:rPr>
                <w:rFonts w:ascii="Times New Roman" w:hAnsi="Times New Roman" w:cs="Times New Roman"/>
                <w:sz w:val="28"/>
                <w:szCs w:val="28"/>
                <w:lang w:val="uk-UA"/>
              </w:rPr>
              <w:t>Талах М.В</w:t>
            </w:r>
          </w:p>
        </w:tc>
      </w:tr>
    </w:tbl>
    <w:p w14:paraId="6F72BC38" w14:textId="77777777" w:rsidR="00F100C8" w:rsidRDefault="00F100C8">
      <w:pPr>
        <w:ind w:firstLine="709"/>
        <w:jc w:val="both"/>
        <w:rPr>
          <w:rFonts w:eastAsia="Calibri"/>
        </w:rPr>
      </w:pPr>
      <w:r>
        <w:rPr>
          <w:rFonts w:eastAsia="Calibri"/>
        </w:rPr>
        <w:br w:type="page"/>
      </w:r>
    </w:p>
    <w:p w14:paraId="1FABAFA6" w14:textId="77777777" w:rsidR="00174FCB" w:rsidRPr="00174FCB" w:rsidRDefault="00174FCB" w:rsidP="00F100C8">
      <w:pPr>
        <w:ind w:firstLine="709"/>
        <w:jc w:val="both"/>
        <w:rPr>
          <w:rFonts w:eastAsia="Calibri"/>
        </w:rPr>
      </w:pPr>
      <w:r w:rsidRPr="00174FCB">
        <w:rPr>
          <w:rFonts w:eastAsia="Calibri"/>
        </w:rPr>
        <w:lastRenderedPageBreak/>
        <w:t xml:space="preserve">Календарний план підготовки </w:t>
      </w:r>
      <w:r w:rsidR="00375A23">
        <w:rPr>
          <w:rFonts w:eastAsia="Calibri"/>
        </w:rPr>
        <w:t>дипломної</w:t>
      </w:r>
      <w:r w:rsidRPr="00174FCB">
        <w:rPr>
          <w:rFonts w:eastAsia="Calibri"/>
          <w:spacing w:val="1"/>
        </w:rPr>
        <w:t xml:space="preserve"> </w:t>
      </w:r>
      <w:r w:rsidRPr="00174FCB">
        <w:rPr>
          <w:rFonts w:eastAsia="Calibri"/>
        </w:rPr>
        <w:t>роботи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5812"/>
        <w:gridCol w:w="1701"/>
        <w:gridCol w:w="1556"/>
      </w:tblGrid>
      <w:tr w:rsidR="002701F4" w:rsidRPr="009F1D35" w14:paraId="71F2EB1A" w14:textId="77777777" w:rsidTr="002701F4">
        <w:trPr>
          <w:trHeight w:val="655"/>
        </w:trPr>
        <w:tc>
          <w:tcPr>
            <w:tcW w:w="562" w:type="dxa"/>
            <w:shd w:val="clear" w:color="auto" w:fill="auto"/>
            <w:vAlign w:val="center"/>
          </w:tcPr>
          <w:p w14:paraId="187E3E29"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rPr>
              <w:t>№</w:t>
            </w:r>
          </w:p>
        </w:tc>
        <w:tc>
          <w:tcPr>
            <w:tcW w:w="5812" w:type="dxa"/>
            <w:shd w:val="clear" w:color="auto" w:fill="auto"/>
            <w:vAlign w:val="center"/>
          </w:tcPr>
          <w:p w14:paraId="3E236FFB" w14:textId="77777777" w:rsidR="002701F4" w:rsidRPr="009F1D35" w:rsidRDefault="002701F4" w:rsidP="002701F4">
            <w:pPr>
              <w:widowControl w:val="0"/>
              <w:autoSpaceDE w:val="0"/>
              <w:autoSpaceDN w:val="0"/>
              <w:spacing w:line="240" w:lineRule="auto"/>
              <w:ind w:left="118" w:firstLine="0"/>
              <w:jc w:val="center"/>
              <w:rPr>
                <w:rFonts w:eastAsia="Calibri"/>
                <w:bCs/>
              </w:rPr>
            </w:pPr>
            <w:r w:rsidRPr="009F1D35">
              <w:rPr>
                <w:rFonts w:eastAsia="Calibri"/>
                <w:bCs/>
              </w:rPr>
              <w:t>Назва</w:t>
            </w:r>
            <w:r w:rsidRPr="009F1D35">
              <w:rPr>
                <w:rFonts w:eastAsia="Calibri"/>
                <w:bCs/>
                <w:spacing w:val="-4"/>
              </w:rPr>
              <w:t xml:space="preserve"> </w:t>
            </w:r>
            <w:r w:rsidRPr="009F1D35">
              <w:rPr>
                <w:rFonts w:eastAsia="Calibri"/>
                <w:bCs/>
              </w:rPr>
              <w:t>етапів</w:t>
            </w:r>
            <w:r w:rsidRPr="009F1D35">
              <w:rPr>
                <w:rFonts w:eastAsia="Calibri"/>
                <w:bCs/>
                <w:spacing w:val="-5"/>
              </w:rPr>
              <w:t xml:space="preserve"> </w:t>
            </w:r>
            <w:r w:rsidRPr="009F1D35">
              <w:rPr>
                <w:rFonts w:eastAsia="Calibri"/>
                <w:bCs/>
              </w:rPr>
              <w:t>дипломної</w:t>
            </w:r>
            <w:r w:rsidRPr="009F1D35">
              <w:rPr>
                <w:rFonts w:eastAsia="Calibri"/>
                <w:bCs/>
                <w:spacing w:val="-2"/>
              </w:rPr>
              <w:t xml:space="preserve"> роботи</w:t>
            </w:r>
          </w:p>
        </w:tc>
        <w:tc>
          <w:tcPr>
            <w:tcW w:w="1701" w:type="dxa"/>
            <w:shd w:val="clear" w:color="auto" w:fill="auto"/>
            <w:vAlign w:val="center"/>
          </w:tcPr>
          <w:p w14:paraId="708BB5CA" w14:textId="77777777" w:rsidR="002701F4" w:rsidRPr="009F1D35" w:rsidRDefault="002701F4" w:rsidP="002701F4">
            <w:pPr>
              <w:widowControl w:val="0"/>
              <w:autoSpaceDE w:val="0"/>
              <w:autoSpaceDN w:val="0"/>
              <w:spacing w:line="240" w:lineRule="auto"/>
              <w:ind w:left="-13" w:firstLine="0"/>
              <w:jc w:val="center"/>
              <w:rPr>
                <w:rFonts w:eastAsia="Calibri"/>
                <w:bCs/>
              </w:rPr>
            </w:pPr>
            <w:r w:rsidRPr="009F1D35">
              <w:rPr>
                <w:rFonts w:eastAsia="Calibri"/>
                <w:bCs/>
                <w:spacing w:val="-2"/>
              </w:rPr>
              <w:t>Термін виконання</w:t>
            </w:r>
          </w:p>
        </w:tc>
        <w:tc>
          <w:tcPr>
            <w:tcW w:w="1556" w:type="dxa"/>
            <w:vAlign w:val="center"/>
          </w:tcPr>
          <w:p w14:paraId="3AC9FCC5" w14:textId="77777777" w:rsidR="002701F4" w:rsidRPr="009F1D35" w:rsidRDefault="002701F4" w:rsidP="002701F4">
            <w:pPr>
              <w:widowControl w:val="0"/>
              <w:autoSpaceDE w:val="0"/>
              <w:autoSpaceDN w:val="0"/>
              <w:spacing w:line="240" w:lineRule="auto"/>
              <w:ind w:left="6" w:right="135" w:firstLine="0"/>
              <w:jc w:val="center"/>
              <w:rPr>
                <w:rFonts w:eastAsia="Calibri"/>
                <w:bCs/>
                <w:spacing w:val="-2"/>
              </w:rPr>
            </w:pPr>
            <w:r>
              <w:rPr>
                <w:rFonts w:eastAsia="Calibri"/>
                <w:bCs/>
                <w:spacing w:val="-2"/>
              </w:rPr>
              <w:t>Примітки</w:t>
            </w:r>
          </w:p>
        </w:tc>
      </w:tr>
      <w:tr w:rsidR="002701F4" w:rsidRPr="009F1D35" w14:paraId="0DCFD912" w14:textId="77777777" w:rsidTr="002701F4">
        <w:trPr>
          <w:trHeight w:val="655"/>
        </w:trPr>
        <w:tc>
          <w:tcPr>
            <w:tcW w:w="562" w:type="dxa"/>
            <w:shd w:val="clear" w:color="auto" w:fill="auto"/>
            <w:vAlign w:val="center"/>
          </w:tcPr>
          <w:p w14:paraId="0F3246F9"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rPr>
              <w:t>1</w:t>
            </w:r>
          </w:p>
        </w:tc>
        <w:tc>
          <w:tcPr>
            <w:tcW w:w="5812" w:type="dxa"/>
            <w:shd w:val="clear" w:color="auto" w:fill="auto"/>
            <w:vAlign w:val="center"/>
          </w:tcPr>
          <w:p w14:paraId="16D9821F" w14:textId="77777777" w:rsidR="002701F4" w:rsidRPr="009F1D35" w:rsidRDefault="002701F4" w:rsidP="002701F4">
            <w:pPr>
              <w:widowControl w:val="0"/>
              <w:autoSpaceDE w:val="0"/>
              <w:autoSpaceDN w:val="0"/>
              <w:spacing w:line="240" w:lineRule="auto"/>
              <w:ind w:left="118" w:firstLine="0"/>
              <w:jc w:val="center"/>
              <w:rPr>
                <w:rFonts w:eastAsia="Calibri"/>
                <w:bCs/>
              </w:rPr>
            </w:pPr>
            <w:r w:rsidRPr="009F1D35">
              <w:rPr>
                <w:rFonts w:eastAsia="Calibri"/>
                <w:bCs/>
              </w:rPr>
              <w:t>Отримання</w:t>
            </w:r>
            <w:r w:rsidRPr="009F1D35">
              <w:rPr>
                <w:rFonts w:eastAsia="Calibri"/>
                <w:bCs/>
                <w:spacing w:val="-4"/>
              </w:rPr>
              <w:t xml:space="preserve"> </w:t>
            </w:r>
            <w:r w:rsidRPr="009F1D35">
              <w:rPr>
                <w:rFonts w:eastAsia="Calibri"/>
                <w:bCs/>
              </w:rPr>
              <w:t>завдання</w:t>
            </w:r>
            <w:r w:rsidRPr="009F1D35">
              <w:rPr>
                <w:rFonts w:eastAsia="Calibri"/>
                <w:bCs/>
                <w:spacing w:val="-5"/>
              </w:rPr>
              <w:t xml:space="preserve"> </w:t>
            </w:r>
            <w:r w:rsidRPr="009F1D35">
              <w:rPr>
                <w:rFonts w:eastAsia="Calibri"/>
                <w:bCs/>
              </w:rPr>
              <w:t>на</w:t>
            </w:r>
            <w:r w:rsidRPr="009F1D35">
              <w:rPr>
                <w:rFonts w:eastAsia="Calibri"/>
                <w:bCs/>
                <w:spacing w:val="-5"/>
              </w:rPr>
              <w:t xml:space="preserve"> </w:t>
            </w:r>
            <w:r w:rsidRPr="009F1D35">
              <w:rPr>
                <w:rFonts w:eastAsia="Calibri"/>
                <w:bCs/>
              </w:rPr>
              <w:t>дипломну</w:t>
            </w:r>
            <w:r w:rsidRPr="009F1D35">
              <w:rPr>
                <w:rFonts w:eastAsia="Calibri"/>
                <w:bCs/>
                <w:spacing w:val="-4"/>
              </w:rPr>
              <w:t xml:space="preserve"> </w:t>
            </w:r>
            <w:r w:rsidRPr="009F1D35">
              <w:rPr>
                <w:rFonts w:eastAsia="Calibri"/>
                <w:bCs/>
                <w:spacing w:val="-2"/>
              </w:rPr>
              <w:t>роботу</w:t>
            </w:r>
          </w:p>
        </w:tc>
        <w:tc>
          <w:tcPr>
            <w:tcW w:w="1701" w:type="dxa"/>
            <w:shd w:val="clear" w:color="auto" w:fill="auto"/>
            <w:vAlign w:val="center"/>
          </w:tcPr>
          <w:p w14:paraId="31619390" w14:textId="77777777" w:rsidR="002701F4" w:rsidRPr="00D778C5" w:rsidRDefault="002701F4" w:rsidP="00D778C5">
            <w:pPr>
              <w:widowControl w:val="0"/>
              <w:autoSpaceDE w:val="0"/>
              <w:autoSpaceDN w:val="0"/>
              <w:spacing w:line="240" w:lineRule="auto"/>
              <w:ind w:left="-13" w:firstLine="0"/>
              <w:jc w:val="center"/>
              <w:rPr>
                <w:rFonts w:eastAsia="Calibri"/>
                <w:bCs/>
                <w:lang w:val="en-US"/>
              </w:rPr>
            </w:pPr>
            <w:r w:rsidRPr="009F1D35">
              <w:rPr>
                <w:rFonts w:eastAsia="Calibri"/>
                <w:bCs/>
              </w:rPr>
              <w:t>08.09.</w:t>
            </w:r>
            <w:r w:rsidR="00D778C5" w:rsidRPr="009F1D35">
              <w:rPr>
                <w:rFonts w:eastAsia="Calibri"/>
                <w:bCs/>
              </w:rPr>
              <w:t>202</w:t>
            </w:r>
            <w:r w:rsidR="00D778C5">
              <w:rPr>
                <w:rFonts w:eastAsia="Calibri"/>
                <w:bCs/>
                <w:lang w:val="en-US"/>
              </w:rPr>
              <w:t>2</w:t>
            </w:r>
          </w:p>
        </w:tc>
        <w:tc>
          <w:tcPr>
            <w:tcW w:w="1556" w:type="dxa"/>
            <w:vAlign w:val="center"/>
          </w:tcPr>
          <w:p w14:paraId="0766CCEA"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3CF2CBD9" w14:textId="77777777" w:rsidTr="002701F4">
        <w:trPr>
          <w:trHeight w:val="655"/>
        </w:trPr>
        <w:tc>
          <w:tcPr>
            <w:tcW w:w="562" w:type="dxa"/>
            <w:shd w:val="clear" w:color="auto" w:fill="auto"/>
            <w:vAlign w:val="center"/>
          </w:tcPr>
          <w:p w14:paraId="79C73385" w14:textId="77777777" w:rsidR="002701F4" w:rsidRPr="009F1D35" w:rsidRDefault="002701F4" w:rsidP="002701F4">
            <w:pPr>
              <w:widowControl w:val="0"/>
              <w:autoSpaceDE w:val="0"/>
              <w:autoSpaceDN w:val="0"/>
              <w:spacing w:before="93" w:line="240" w:lineRule="auto"/>
              <w:ind w:firstLine="0"/>
              <w:jc w:val="center"/>
              <w:rPr>
                <w:rFonts w:eastAsia="Calibri"/>
                <w:bCs/>
              </w:rPr>
            </w:pPr>
            <w:r w:rsidRPr="009F1D35">
              <w:rPr>
                <w:rFonts w:eastAsia="Calibri"/>
                <w:bCs/>
              </w:rPr>
              <w:t>2</w:t>
            </w:r>
          </w:p>
        </w:tc>
        <w:tc>
          <w:tcPr>
            <w:tcW w:w="5812" w:type="dxa"/>
            <w:shd w:val="clear" w:color="auto" w:fill="auto"/>
            <w:vAlign w:val="center"/>
          </w:tcPr>
          <w:p w14:paraId="6A10670E"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Аналіз</w:t>
            </w:r>
            <w:r w:rsidRPr="009F1D35">
              <w:rPr>
                <w:rFonts w:eastAsia="Calibri"/>
                <w:bCs/>
                <w:spacing w:val="-6"/>
              </w:rPr>
              <w:t xml:space="preserve"> </w:t>
            </w:r>
            <w:r w:rsidRPr="009F1D35">
              <w:rPr>
                <w:rFonts w:eastAsia="Calibri"/>
                <w:bCs/>
              </w:rPr>
              <w:t>предметної</w:t>
            </w:r>
            <w:r w:rsidRPr="009F1D35">
              <w:rPr>
                <w:rFonts w:eastAsia="Calibri"/>
                <w:bCs/>
                <w:spacing w:val="-4"/>
              </w:rPr>
              <w:t xml:space="preserve"> </w:t>
            </w:r>
            <w:r w:rsidRPr="009F1D35">
              <w:rPr>
                <w:rFonts w:eastAsia="Calibri"/>
                <w:bCs/>
              </w:rPr>
              <w:t>області,</w:t>
            </w:r>
            <w:r w:rsidRPr="009F1D35">
              <w:rPr>
                <w:rFonts w:eastAsia="Calibri"/>
                <w:bCs/>
                <w:spacing w:val="-4"/>
              </w:rPr>
              <w:t xml:space="preserve"> </w:t>
            </w:r>
            <w:r w:rsidRPr="009F1D35">
              <w:rPr>
                <w:rFonts w:eastAsia="Calibri"/>
                <w:bCs/>
              </w:rPr>
              <w:t>дослідження</w:t>
            </w:r>
            <w:r w:rsidRPr="009F1D35">
              <w:rPr>
                <w:rFonts w:eastAsia="Calibri"/>
                <w:bCs/>
                <w:spacing w:val="-4"/>
              </w:rPr>
              <w:t xml:space="preserve"> </w:t>
            </w:r>
            <w:r w:rsidRPr="009F1D35">
              <w:rPr>
                <w:rFonts w:eastAsia="Calibri"/>
                <w:bCs/>
              </w:rPr>
              <w:t>літератури</w:t>
            </w:r>
            <w:r w:rsidRPr="009F1D35">
              <w:rPr>
                <w:rFonts w:eastAsia="Calibri"/>
                <w:bCs/>
                <w:spacing w:val="-5"/>
              </w:rPr>
              <w:t xml:space="preserve"> та </w:t>
            </w:r>
            <w:r w:rsidRPr="009F1D35">
              <w:rPr>
                <w:rFonts w:eastAsia="Calibri"/>
                <w:bCs/>
              </w:rPr>
              <w:t>матеріалів</w:t>
            </w:r>
            <w:r w:rsidRPr="009F1D35">
              <w:rPr>
                <w:rFonts w:eastAsia="Calibri"/>
                <w:bCs/>
                <w:spacing w:val="-6"/>
              </w:rPr>
              <w:t xml:space="preserve"> </w:t>
            </w:r>
            <w:r w:rsidRPr="009F1D35">
              <w:rPr>
                <w:rFonts w:eastAsia="Calibri"/>
                <w:bCs/>
              </w:rPr>
              <w:t>на</w:t>
            </w:r>
            <w:r w:rsidRPr="009F1D35">
              <w:rPr>
                <w:rFonts w:eastAsia="Calibri"/>
                <w:bCs/>
                <w:spacing w:val="-3"/>
              </w:rPr>
              <w:t xml:space="preserve"> </w:t>
            </w:r>
            <w:r w:rsidRPr="009F1D35">
              <w:rPr>
                <w:rFonts w:eastAsia="Calibri"/>
                <w:bCs/>
              </w:rPr>
              <w:t>задану</w:t>
            </w:r>
            <w:r w:rsidRPr="009F1D35">
              <w:rPr>
                <w:rFonts w:eastAsia="Calibri"/>
                <w:bCs/>
                <w:spacing w:val="-5"/>
              </w:rPr>
              <w:t xml:space="preserve"> </w:t>
            </w:r>
            <w:r w:rsidRPr="009F1D35">
              <w:rPr>
                <w:rFonts w:eastAsia="Calibri"/>
                <w:bCs/>
                <w:spacing w:val="-4"/>
              </w:rPr>
              <w:t>тему</w:t>
            </w:r>
          </w:p>
        </w:tc>
        <w:tc>
          <w:tcPr>
            <w:tcW w:w="1701" w:type="dxa"/>
            <w:shd w:val="clear" w:color="auto" w:fill="auto"/>
            <w:vAlign w:val="center"/>
          </w:tcPr>
          <w:p w14:paraId="124E7A1A" w14:textId="77777777" w:rsidR="002701F4" w:rsidRPr="00D778C5" w:rsidRDefault="002701F4" w:rsidP="00D778C5">
            <w:pPr>
              <w:widowControl w:val="0"/>
              <w:autoSpaceDE w:val="0"/>
              <w:autoSpaceDN w:val="0"/>
              <w:spacing w:line="240" w:lineRule="auto"/>
              <w:ind w:left="-13" w:firstLine="0"/>
              <w:jc w:val="center"/>
              <w:rPr>
                <w:rFonts w:eastAsia="Calibri"/>
                <w:bCs/>
                <w:lang w:val="en-US"/>
              </w:rPr>
            </w:pPr>
            <w:r w:rsidRPr="009F1D35">
              <w:rPr>
                <w:rFonts w:eastAsia="Calibri"/>
                <w:bCs/>
              </w:rPr>
              <w:t>22.</w:t>
            </w:r>
            <w:r w:rsidR="00D778C5">
              <w:rPr>
                <w:rFonts w:eastAsia="Calibri"/>
                <w:bCs/>
                <w:lang w:val="en-US"/>
              </w:rPr>
              <w:t>09</w:t>
            </w:r>
            <w:r w:rsidRPr="009F1D35">
              <w:rPr>
                <w:rFonts w:eastAsia="Calibri"/>
                <w:bCs/>
              </w:rPr>
              <w:t>.</w:t>
            </w:r>
            <w:r w:rsidR="00D778C5" w:rsidRPr="009F1D35">
              <w:rPr>
                <w:rFonts w:eastAsia="Calibri"/>
                <w:bCs/>
              </w:rPr>
              <w:t>202</w:t>
            </w:r>
            <w:r w:rsidR="00D778C5">
              <w:rPr>
                <w:rFonts w:eastAsia="Calibri"/>
                <w:bCs/>
                <w:lang w:val="en-US"/>
              </w:rPr>
              <w:t>2</w:t>
            </w:r>
          </w:p>
        </w:tc>
        <w:tc>
          <w:tcPr>
            <w:tcW w:w="1556" w:type="dxa"/>
            <w:vAlign w:val="center"/>
          </w:tcPr>
          <w:p w14:paraId="67AEEE24"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33DFFFEF" w14:textId="77777777" w:rsidTr="002701F4">
        <w:trPr>
          <w:trHeight w:val="655"/>
        </w:trPr>
        <w:tc>
          <w:tcPr>
            <w:tcW w:w="562" w:type="dxa"/>
            <w:shd w:val="clear" w:color="auto" w:fill="auto"/>
            <w:vAlign w:val="center"/>
          </w:tcPr>
          <w:p w14:paraId="49830578"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rPr>
              <w:t>3</w:t>
            </w:r>
          </w:p>
        </w:tc>
        <w:tc>
          <w:tcPr>
            <w:tcW w:w="5812" w:type="dxa"/>
            <w:shd w:val="clear" w:color="auto" w:fill="auto"/>
            <w:vAlign w:val="center"/>
          </w:tcPr>
          <w:p w14:paraId="4275AAEE"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Аналіз</w:t>
            </w:r>
            <w:r w:rsidRPr="009F1D35">
              <w:rPr>
                <w:rFonts w:eastAsia="Calibri"/>
                <w:bCs/>
                <w:spacing w:val="-7"/>
              </w:rPr>
              <w:t xml:space="preserve"> </w:t>
            </w:r>
            <w:r w:rsidRPr="009F1D35">
              <w:rPr>
                <w:rFonts w:eastAsia="Calibri"/>
                <w:bCs/>
              </w:rPr>
              <w:t>існуючих</w:t>
            </w:r>
            <w:r w:rsidRPr="009F1D35">
              <w:rPr>
                <w:rFonts w:eastAsia="Calibri"/>
                <w:bCs/>
                <w:spacing w:val="-8"/>
              </w:rPr>
              <w:t xml:space="preserve"> </w:t>
            </w:r>
            <w:r w:rsidRPr="009F1D35">
              <w:rPr>
                <w:rFonts w:eastAsia="Calibri"/>
                <w:bCs/>
              </w:rPr>
              <w:t>аналогів</w:t>
            </w:r>
            <w:r w:rsidRPr="009F1D35">
              <w:rPr>
                <w:rFonts w:eastAsia="Calibri"/>
                <w:bCs/>
                <w:spacing w:val="-6"/>
              </w:rPr>
              <w:t xml:space="preserve"> </w:t>
            </w:r>
            <w:r w:rsidRPr="009F1D35">
              <w:rPr>
                <w:rFonts w:eastAsia="Calibri"/>
                <w:bCs/>
              </w:rPr>
              <w:t>програмного</w:t>
            </w:r>
            <w:r w:rsidRPr="009F1D35">
              <w:rPr>
                <w:rFonts w:eastAsia="Calibri"/>
                <w:bCs/>
                <w:spacing w:val="-7"/>
              </w:rPr>
              <w:t xml:space="preserve"> </w:t>
            </w:r>
            <w:r w:rsidRPr="009F1D35">
              <w:rPr>
                <w:rFonts w:eastAsia="Calibri"/>
                <w:bCs/>
                <w:spacing w:val="-2"/>
              </w:rPr>
              <w:t>забезпечення</w:t>
            </w:r>
          </w:p>
        </w:tc>
        <w:tc>
          <w:tcPr>
            <w:tcW w:w="1701" w:type="dxa"/>
            <w:shd w:val="clear" w:color="auto" w:fill="auto"/>
            <w:vAlign w:val="center"/>
          </w:tcPr>
          <w:p w14:paraId="372B3A3D" w14:textId="77777777" w:rsidR="002701F4" w:rsidRPr="00D778C5" w:rsidRDefault="002701F4" w:rsidP="00D778C5">
            <w:pPr>
              <w:widowControl w:val="0"/>
              <w:autoSpaceDE w:val="0"/>
              <w:autoSpaceDN w:val="0"/>
              <w:spacing w:line="240" w:lineRule="auto"/>
              <w:ind w:left="-13" w:firstLine="0"/>
              <w:jc w:val="center"/>
              <w:rPr>
                <w:rFonts w:eastAsia="Calibri"/>
                <w:bCs/>
                <w:lang w:val="en-US"/>
              </w:rPr>
            </w:pPr>
            <w:r w:rsidRPr="009F1D35">
              <w:rPr>
                <w:rFonts w:eastAsia="Calibri"/>
                <w:bCs/>
              </w:rPr>
              <w:t>01.</w:t>
            </w:r>
            <w:r w:rsidR="00D778C5">
              <w:rPr>
                <w:rFonts w:eastAsia="Calibri"/>
                <w:bCs/>
                <w:lang w:val="en-US"/>
              </w:rPr>
              <w:t>10</w:t>
            </w:r>
            <w:r w:rsidRPr="009F1D35">
              <w:rPr>
                <w:rFonts w:eastAsia="Calibri"/>
                <w:bCs/>
              </w:rPr>
              <w:t>.</w:t>
            </w:r>
            <w:r w:rsidR="00D778C5" w:rsidRPr="009F1D35">
              <w:rPr>
                <w:rFonts w:eastAsia="Calibri"/>
                <w:bCs/>
              </w:rPr>
              <w:t>202</w:t>
            </w:r>
            <w:r w:rsidR="00D778C5">
              <w:rPr>
                <w:rFonts w:eastAsia="Calibri"/>
                <w:bCs/>
                <w:lang w:val="en-US"/>
              </w:rPr>
              <w:t>2</w:t>
            </w:r>
          </w:p>
        </w:tc>
        <w:tc>
          <w:tcPr>
            <w:tcW w:w="1556" w:type="dxa"/>
            <w:vAlign w:val="center"/>
          </w:tcPr>
          <w:p w14:paraId="1065FE78"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01D2F41B" w14:textId="77777777" w:rsidTr="002701F4">
        <w:trPr>
          <w:trHeight w:val="655"/>
        </w:trPr>
        <w:tc>
          <w:tcPr>
            <w:tcW w:w="562" w:type="dxa"/>
            <w:shd w:val="clear" w:color="auto" w:fill="auto"/>
            <w:vAlign w:val="center"/>
          </w:tcPr>
          <w:p w14:paraId="336A5276"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rPr>
              <w:t>4</w:t>
            </w:r>
          </w:p>
        </w:tc>
        <w:tc>
          <w:tcPr>
            <w:tcW w:w="5812" w:type="dxa"/>
            <w:shd w:val="clear" w:color="auto" w:fill="auto"/>
            <w:vAlign w:val="center"/>
          </w:tcPr>
          <w:p w14:paraId="10EA3C28"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Постановка</w:t>
            </w:r>
            <w:r w:rsidRPr="009F1D35">
              <w:rPr>
                <w:rFonts w:eastAsia="Calibri"/>
                <w:bCs/>
                <w:spacing w:val="-4"/>
              </w:rPr>
              <w:t xml:space="preserve"> </w:t>
            </w:r>
            <w:r w:rsidRPr="009F1D35">
              <w:rPr>
                <w:rFonts w:eastAsia="Calibri"/>
                <w:bCs/>
              </w:rPr>
              <w:t>задачі</w:t>
            </w:r>
            <w:r w:rsidRPr="009F1D35">
              <w:rPr>
                <w:rFonts w:eastAsia="Calibri"/>
                <w:bCs/>
                <w:spacing w:val="-3"/>
              </w:rPr>
              <w:t xml:space="preserve"> </w:t>
            </w:r>
            <w:r w:rsidRPr="009F1D35">
              <w:rPr>
                <w:rFonts w:eastAsia="Calibri"/>
                <w:bCs/>
              </w:rPr>
              <w:t>за</w:t>
            </w:r>
            <w:r w:rsidRPr="009F1D35">
              <w:rPr>
                <w:rFonts w:eastAsia="Calibri"/>
                <w:bCs/>
                <w:spacing w:val="-4"/>
              </w:rPr>
              <w:t xml:space="preserve"> </w:t>
            </w:r>
            <w:r w:rsidRPr="009F1D35">
              <w:rPr>
                <w:rFonts w:eastAsia="Calibri"/>
                <w:bCs/>
              </w:rPr>
              <w:t>темою</w:t>
            </w:r>
            <w:r w:rsidRPr="009F1D35">
              <w:rPr>
                <w:rFonts w:eastAsia="Calibri"/>
                <w:bCs/>
                <w:spacing w:val="-3"/>
              </w:rPr>
              <w:t xml:space="preserve"> </w:t>
            </w:r>
            <w:r w:rsidRPr="009F1D35">
              <w:rPr>
                <w:rFonts w:eastAsia="Calibri"/>
                <w:bCs/>
              </w:rPr>
              <w:t>дипломної</w:t>
            </w:r>
            <w:r w:rsidRPr="009F1D35">
              <w:rPr>
                <w:rFonts w:eastAsia="Calibri"/>
                <w:bCs/>
                <w:spacing w:val="-3"/>
              </w:rPr>
              <w:t xml:space="preserve"> </w:t>
            </w:r>
            <w:r w:rsidRPr="009F1D35">
              <w:rPr>
                <w:rFonts w:eastAsia="Calibri"/>
                <w:bCs/>
                <w:spacing w:val="-2"/>
              </w:rPr>
              <w:t>роботи</w:t>
            </w:r>
          </w:p>
        </w:tc>
        <w:tc>
          <w:tcPr>
            <w:tcW w:w="1701" w:type="dxa"/>
            <w:shd w:val="clear" w:color="auto" w:fill="auto"/>
            <w:vAlign w:val="center"/>
          </w:tcPr>
          <w:p w14:paraId="0512825B" w14:textId="77777777" w:rsidR="002701F4" w:rsidRPr="00D778C5" w:rsidRDefault="00D778C5" w:rsidP="00D778C5">
            <w:pPr>
              <w:widowControl w:val="0"/>
              <w:autoSpaceDE w:val="0"/>
              <w:autoSpaceDN w:val="0"/>
              <w:spacing w:line="240" w:lineRule="auto"/>
              <w:ind w:left="-13" w:firstLine="0"/>
              <w:jc w:val="center"/>
              <w:rPr>
                <w:rFonts w:eastAsia="Calibri"/>
                <w:bCs/>
                <w:lang w:val="en-US"/>
              </w:rPr>
            </w:pPr>
            <w:r>
              <w:rPr>
                <w:rFonts w:eastAsia="Calibri"/>
                <w:bCs/>
                <w:lang w:val="en-US"/>
              </w:rPr>
              <w:t>15</w:t>
            </w:r>
            <w:r w:rsidR="002701F4" w:rsidRPr="009F1D35">
              <w:rPr>
                <w:rFonts w:eastAsia="Calibri"/>
                <w:bCs/>
              </w:rPr>
              <w:t>.</w:t>
            </w:r>
            <w:r>
              <w:rPr>
                <w:rFonts w:eastAsia="Calibri"/>
                <w:bCs/>
                <w:lang w:val="en-US"/>
              </w:rPr>
              <w:t>11</w:t>
            </w:r>
            <w:r w:rsidR="002701F4" w:rsidRPr="009F1D35">
              <w:rPr>
                <w:rFonts w:eastAsia="Calibri"/>
                <w:bCs/>
              </w:rPr>
              <w:t>.</w:t>
            </w:r>
            <w:r w:rsidRPr="009F1D35">
              <w:rPr>
                <w:rFonts w:eastAsia="Calibri"/>
                <w:bCs/>
              </w:rPr>
              <w:t>202</w:t>
            </w:r>
            <w:r>
              <w:rPr>
                <w:rFonts w:eastAsia="Calibri"/>
                <w:bCs/>
                <w:lang w:val="en-US"/>
              </w:rPr>
              <w:t>2</w:t>
            </w:r>
          </w:p>
        </w:tc>
        <w:tc>
          <w:tcPr>
            <w:tcW w:w="1556" w:type="dxa"/>
            <w:vAlign w:val="center"/>
          </w:tcPr>
          <w:p w14:paraId="321F9CE6"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0C554B8C" w14:textId="77777777" w:rsidTr="002701F4">
        <w:trPr>
          <w:trHeight w:val="655"/>
        </w:trPr>
        <w:tc>
          <w:tcPr>
            <w:tcW w:w="562" w:type="dxa"/>
            <w:shd w:val="clear" w:color="auto" w:fill="auto"/>
            <w:vAlign w:val="center"/>
          </w:tcPr>
          <w:p w14:paraId="14EB6D67"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rPr>
              <w:t>5</w:t>
            </w:r>
          </w:p>
        </w:tc>
        <w:tc>
          <w:tcPr>
            <w:tcW w:w="5812" w:type="dxa"/>
            <w:shd w:val="clear" w:color="auto" w:fill="auto"/>
            <w:vAlign w:val="center"/>
          </w:tcPr>
          <w:p w14:paraId="26D0C7BD"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Вибір</w:t>
            </w:r>
            <w:r w:rsidRPr="009F1D35">
              <w:rPr>
                <w:rFonts w:eastAsia="Calibri"/>
                <w:bCs/>
                <w:spacing w:val="-6"/>
              </w:rPr>
              <w:t xml:space="preserve"> </w:t>
            </w:r>
            <w:r w:rsidRPr="009F1D35">
              <w:rPr>
                <w:rFonts w:eastAsia="Calibri"/>
                <w:bCs/>
              </w:rPr>
              <w:t>інструментальних</w:t>
            </w:r>
            <w:r w:rsidRPr="009F1D35">
              <w:rPr>
                <w:rFonts w:eastAsia="Calibri"/>
                <w:bCs/>
                <w:spacing w:val="-8"/>
              </w:rPr>
              <w:t xml:space="preserve"> </w:t>
            </w:r>
            <w:r w:rsidRPr="009F1D35">
              <w:rPr>
                <w:rFonts w:eastAsia="Calibri"/>
                <w:bCs/>
              </w:rPr>
              <w:t>засобів</w:t>
            </w:r>
            <w:r w:rsidRPr="009F1D35">
              <w:rPr>
                <w:rFonts w:eastAsia="Calibri"/>
                <w:bCs/>
                <w:spacing w:val="-7"/>
              </w:rPr>
              <w:t xml:space="preserve"> </w:t>
            </w:r>
            <w:r w:rsidRPr="009F1D35">
              <w:rPr>
                <w:rFonts w:eastAsia="Calibri"/>
                <w:bCs/>
              </w:rPr>
              <w:t>розробки</w:t>
            </w:r>
            <w:r w:rsidRPr="009F1D35">
              <w:rPr>
                <w:rFonts w:eastAsia="Calibri"/>
                <w:bCs/>
                <w:spacing w:val="-6"/>
              </w:rPr>
              <w:t xml:space="preserve"> </w:t>
            </w:r>
            <w:r w:rsidRPr="009F1D35">
              <w:rPr>
                <w:rFonts w:eastAsia="Calibri"/>
                <w:bCs/>
                <w:spacing w:val="-2"/>
              </w:rPr>
              <w:t>системи</w:t>
            </w:r>
          </w:p>
        </w:tc>
        <w:tc>
          <w:tcPr>
            <w:tcW w:w="1701" w:type="dxa"/>
            <w:shd w:val="clear" w:color="auto" w:fill="auto"/>
            <w:vAlign w:val="center"/>
          </w:tcPr>
          <w:p w14:paraId="328B546F" w14:textId="77777777" w:rsidR="002701F4" w:rsidRPr="00D778C5" w:rsidRDefault="002701F4" w:rsidP="00D778C5">
            <w:pPr>
              <w:widowControl w:val="0"/>
              <w:autoSpaceDE w:val="0"/>
              <w:autoSpaceDN w:val="0"/>
              <w:spacing w:line="240" w:lineRule="auto"/>
              <w:ind w:left="-13" w:firstLine="0"/>
              <w:jc w:val="center"/>
              <w:rPr>
                <w:rFonts w:eastAsia="Calibri"/>
                <w:bCs/>
                <w:lang w:val="en-US"/>
              </w:rPr>
            </w:pPr>
            <w:r w:rsidRPr="009F1D35">
              <w:rPr>
                <w:rFonts w:eastAsia="Calibri"/>
                <w:bCs/>
              </w:rPr>
              <w:t>1</w:t>
            </w:r>
            <w:r w:rsidR="00D778C5">
              <w:rPr>
                <w:rFonts w:eastAsia="Calibri"/>
                <w:bCs/>
                <w:lang w:val="en-US"/>
              </w:rPr>
              <w:t>0</w:t>
            </w:r>
            <w:r w:rsidRPr="009F1D35">
              <w:rPr>
                <w:rFonts w:eastAsia="Calibri"/>
                <w:bCs/>
              </w:rPr>
              <w:t>.1</w:t>
            </w:r>
            <w:r w:rsidR="00D778C5">
              <w:rPr>
                <w:rFonts w:eastAsia="Calibri"/>
                <w:bCs/>
                <w:lang w:val="en-US"/>
              </w:rPr>
              <w:t>2</w:t>
            </w:r>
            <w:r w:rsidRPr="009F1D35">
              <w:rPr>
                <w:rFonts w:eastAsia="Calibri"/>
                <w:bCs/>
              </w:rPr>
              <w:t>.</w:t>
            </w:r>
            <w:r w:rsidR="00D778C5" w:rsidRPr="009F1D35">
              <w:rPr>
                <w:rFonts w:eastAsia="Calibri"/>
                <w:bCs/>
              </w:rPr>
              <w:t>202</w:t>
            </w:r>
            <w:r w:rsidR="00D778C5">
              <w:rPr>
                <w:rFonts w:eastAsia="Calibri"/>
                <w:bCs/>
                <w:lang w:val="en-US"/>
              </w:rPr>
              <w:t>2</w:t>
            </w:r>
          </w:p>
        </w:tc>
        <w:tc>
          <w:tcPr>
            <w:tcW w:w="1556" w:type="dxa"/>
            <w:vAlign w:val="center"/>
          </w:tcPr>
          <w:p w14:paraId="2632F7B3"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10995AF9" w14:textId="77777777" w:rsidTr="002701F4">
        <w:trPr>
          <w:trHeight w:val="655"/>
        </w:trPr>
        <w:tc>
          <w:tcPr>
            <w:tcW w:w="562" w:type="dxa"/>
            <w:shd w:val="clear" w:color="auto" w:fill="auto"/>
            <w:vAlign w:val="center"/>
          </w:tcPr>
          <w:p w14:paraId="3F3FF235" w14:textId="77777777" w:rsidR="002701F4" w:rsidRPr="009F1D35" w:rsidRDefault="002701F4" w:rsidP="002701F4">
            <w:pPr>
              <w:widowControl w:val="0"/>
              <w:autoSpaceDE w:val="0"/>
              <w:autoSpaceDN w:val="0"/>
              <w:spacing w:before="93" w:line="240" w:lineRule="auto"/>
              <w:ind w:firstLine="0"/>
              <w:jc w:val="center"/>
              <w:rPr>
                <w:rFonts w:eastAsia="Calibri"/>
                <w:bCs/>
              </w:rPr>
            </w:pPr>
            <w:r w:rsidRPr="009F1D35">
              <w:rPr>
                <w:rFonts w:eastAsia="Calibri"/>
                <w:bCs/>
              </w:rPr>
              <w:t>6</w:t>
            </w:r>
          </w:p>
        </w:tc>
        <w:tc>
          <w:tcPr>
            <w:tcW w:w="5812" w:type="dxa"/>
            <w:shd w:val="clear" w:color="auto" w:fill="auto"/>
            <w:vAlign w:val="center"/>
          </w:tcPr>
          <w:p w14:paraId="133BA583"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Проєктування</w:t>
            </w:r>
            <w:r w:rsidRPr="009F1D35">
              <w:rPr>
                <w:rFonts w:eastAsia="Calibri"/>
                <w:bCs/>
                <w:spacing w:val="-5"/>
              </w:rPr>
              <w:t xml:space="preserve"> </w:t>
            </w:r>
            <w:r w:rsidRPr="009F1D35">
              <w:rPr>
                <w:rFonts w:eastAsia="Calibri"/>
                <w:bCs/>
              </w:rPr>
              <w:t>структури</w:t>
            </w:r>
            <w:r w:rsidRPr="009F1D35">
              <w:rPr>
                <w:rFonts w:eastAsia="Calibri"/>
                <w:bCs/>
                <w:spacing w:val="-5"/>
              </w:rPr>
              <w:t xml:space="preserve"> </w:t>
            </w:r>
            <w:r w:rsidRPr="009F1D35">
              <w:rPr>
                <w:rFonts w:eastAsia="Calibri"/>
                <w:bCs/>
              </w:rPr>
              <w:t>та</w:t>
            </w:r>
            <w:r w:rsidRPr="009F1D35">
              <w:rPr>
                <w:rFonts w:eastAsia="Calibri"/>
                <w:bCs/>
                <w:spacing w:val="-5"/>
              </w:rPr>
              <w:t xml:space="preserve"> </w:t>
            </w:r>
            <w:r w:rsidRPr="009F1D35">
              <w:rPr>
                <w:rFonts w:eastAsia="Calibri"/>
                <w:bCs/>
              </w:rPr>
              <w:t>алгоритму</w:t>
            </w:r>
            <w:r w:rsidRPr="009F1D35">
              <w:rPr>
                <w:rFonts w:eastAsia="Calibri"/>
                <w:bCs/>
                <w:spacing w:val="-8"/>
              </w:rPr>
              <w:t xml:space="preserve"> </w:t>
            </w:r>
            <w:r w:rsidRPr="009F1D35">
              <w:rPr>
                <w:rFonts w:eastAsia="Calibri"/>
                <w:bCs/>
              </w:rPr>
              <w:t>роботи</w:t>
            </w:r>
            <w:r w:rsidRPr="009F1D35">
              <w:rPr>
                <w:rFonts w:eastAsia="Calibri"/>
                <w:bCs/>
                <w:spacing w:val="-5"/>
              </w:rPr>
              <w:t xml:space="preserve"> </w:t>
            </w:r>
            <w:r w:rsidRPr="009F1D35">
              <w:rPr>
                <w:rFonts w:eastAsia="Calibri"/>
                <w:bCs/>
                <w:spacing w:val="-2"/>
              </w:rPr>
              <w:t>розроблюваної системи</w:t>
            </w:r>
          </w:p>
        </w:tc>
        <w:tc>
          <w:tcPr>
            <w:tcW w:w="1701" w:type="dxa"/>
            <w:shd w:val="clear" w:color="auto" w:fill="auto"/>
            <w:vAlign w:val="center"/>
          </w:tcPr>
          <w:p w14:paraId="7249464A" w14:textId="77777777" w:rsidR="002701F4" w:rsidRPr="009F1D35" w:rsidRDefault="00D778C5" w:rsidP="00D778C5">
            <w:pPr>
              <w:widowControl w:val="0"/>
              <w:autoSpaceDE w:val="0"/>
              <w:autoSpaceDN w:val="0"/>
              <w:spacing w:line="240" w:lineRule="auto"/>
              <w:ind w:left="-13" w:firstLine="0"/>
              <w:jc w:val="center"/>
              <w:rPr>
                <w:rFonts w:eastAsia="Calibri"/>
                <w:bCs/>
              </w:rPr>
            </w:pPr>
            <w:r>
              <w:rPr>
                <w:rFonts w:eastAsia="Calibri"/>
                <w:bCs/>
                <w:lang w:val="en-US"/>
              </w:rPr>
              <w:t>02</w:t>
            </w:r>
            <w:r w:rsidR="002701F4" w:rsidRPr="009F1D35">
              <w:rPr>
                <w:rFonts w:eastAsia="Calibri"/>
                <w:bCs/>
              </w:rPr>
              <w:t>.</w:t>
            </w:r>
            <w:r>
              <w:rPr>
                <w:rFonts w:eastAsia="Calibri"/>
                <w:bCs/>
                <w:lang w:val="en-US"/>
              </w:rPr>
              <w:t>01</w:t>
            </w:r>
            <w:r w:rsidR="002701F4" w:rsidRPr="009F1D35">
              <w:rPr>
                <w:rFonts w:eastAsia="Calibri"/>
                <w:bCs/>
              </w:rPr>
              <w:t>.</w:t>
            </w:r>
            <w:r w:rsidRPr="009F1D35">
              <w:rPr>
                <w:rFonts w:eastAsia="Calibri"/>
                <w:bCs/>
              </w:rPr>
              <w:t>202</w:t>
            </w:r>
            <w:r>
              <w:rPr>
                <w:rFonts w:eastAsia="Calibri"/>
                <w:bCs/>
              </w:rPr>
              <w:t>3</w:t>
            </w:r>
          </w:p>
        </w:tc>
        <w:tc>
          <w:tcPr>
            <w:tcW w:w="1556" w:type="dxa"/>
            <w:vAlign w:val="center"/>
          </w:tcPr>
          <w:p w14:paraId="001A6B77"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35A222D5" w14:textId="77777777" w:rsidTr="002701F4">
        <w:trPr>
          <w:trHeight w:val="655"/>
        </w:trPr>
        <w:tc>
          <w:tcPr>
            <w:tcW w:w="562" w:type="dxa"/>
            <w:shd w:val="clear" w:color="auto" w:fill="auto"/>
            <w:vAlign w:val="center"/>
          </w:tcPr>
          <w:p w14:paraId="6643B269"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rPr>
              <w:t>7</w:t>
            </w:r>
          </w:p>
        </w:tc>
        <w:tc>
          <w:tcPr>
            <w:tcW w:w="5812" w:type="dxa"/>
            <w:shd w:val="clear" w:color="auto" w:fill="auto"/>
            <w:vAlign w:val="center"/>
          </w:tcPr>
          <w:p w14:paraId="4E2057F1"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Розробка</w:t>
            </w:r>
            <w:r w:rsidRPr="009F1D35">
              <w:rPr>
                <w:rFonts w:eastAsia="Calibri"/>
                <w:bCs/>
                <w:spacing w:val="-7"/>
              </w:rPr>
              <w:t xml:space="preserve"> </w:t>
            </w:r>
            <w:r w:rsidRPr="009F1D35">
              <w:rPr>
                <w:rFonts w:eastAsia="Calibri"/>
                <w:bCs/>
              </w:rPr>
              <w:t>компонентів</w:t>
            </w:r>
            <w:r w:rsidRPr="009F1D35">
              <w:rPr>
                <w:rFonts w:eastAsia="Calibri"/>
                <w:bCs/>
                <w:spacing w:val="-6"/>
              </w:rPr>
              <w:t xml:space="preserve"> </w:t>
            </w:r>
            <w:r w:rsidRPr="009F1D35">
              <w:rPr>
                <w:rFonts w:eastAsia="Calibri"/>
                <w:bCs/>
                <w:spacing w:val="-2"/>
              </w:rPr>
              <w:t>системи</w:t>
            </w:r>
          </w:p>
        </w:tc>
        <w:tc>
          <w:tcPr>
            <w:tcW w:w="1701" w:type="dxa"/>
            <w:shd w:val="clear" w:color="auto" w:fill="auto"/>
            <w:vAlign w:val="center"/>
          </w:tcPr>
          <w:p w14:paraId="49DA96E3" w14:textId="77777777" w:rsidR="002701F4" w:rsidRPr="009F1D35" w:rsidRDefault="00D778C5" w:rsidP="00D778C5">
            <w:pPr>
              <w:widowControl w:val="0"/>
              <w:autoSpaceDE w:val="0"/>
              <w:autoSpaceDN w:val="0"/>
              <w:spacing w:line="240" w:lineRule="auto"/>
              <w:ind w:left="-13" w:firstLine="0"/>
              <w:jc w:val="center"/>
              <w:rPr>
                <w:rFonts w:eastAsia="Calibri"/>
                <w:bCs/>
              </w:rPr>
            </w:pPr>
            <w:r>
              <w:rPr>
                <w:rFonts w:eastAsia="Calibri"/>
                <w:bCs/>
                <w:lang w:val="en-US"/>
              </w:rPr>
              <w:t>01</w:t>
            </w:r>
            <w:r w:rsidR="002701F4" w:rsidRPr="009F1D35">
              <w:rPr>
                <w:rFonts w:eastAsia="Calibri"/>
                <w:bCs/>
              </w:rPr>
              <w:t>.</w:t>
            </w:r>
            <w:r>
              <w:rPr>
                <w:rFonts w:eastAsia="Calibri"/>
                <w:bCs/>
                <w:lang w:val="en-US"/>
              </w:rPr>
              <w:t>03</w:t>
            </w:r>
            <w:r w:rsidR="002701F4" w:rsidRPr="009F1D35">
              <w:rPr>
                <w:rFonts w:eastAsia="Calibri"/>
                <w:bCs/>
              </w:rPr>
              <w:t>.</w:t>
            </w:r>
            <w:r w:rsidRPr="009F1D35">
              <w:rPr>
                <w:rFonts w:eastAsia="Calibri"/>
                <w:bCs/>
              </w:rPr>
              <w:t>202</w:t>
            </w:r>
            <w:r>
              <w:rPr>
                <w:rFonts w:eastAsia="Calibri"/>
                <w:bCs/>
              </w:rPr>
              <w:t>3</w:t>
            </w:r>
          </w:p>
        </w:tc>
        <w:tc>
          <w:tcPr>
            <w:tcW w:w="1556" w:type="dxa"/>
            <w:vAlign w:val="center"/>
          </w:tcPr>
          <w:p w14:paraId="61DB503D"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29B792FF" w14:textId="77777777" w:rsidTr="002701F4">
        <w:trPr>
          <w:trHeight w:val="655"/>
        </w:trPr>
        <w:tc>
          <w:tcPr>
            <w:tcW w:w="562" w:type="dxa"/>
            <w:shd w:val="clear" w:color="auto" w:fill="auto"/>
            <w:vAlign w:val="center"/>
          </w:tcPr>
          <w:p w14:paraId="281F03B9"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rPr>
              <w:t>8</w:t>
            </w:r>
          </w:p>
        </w:tc>
        <w:tc>
          <w:tcPr>
            <w:tcW w:w="5812" w:type="dxa"/>
            <w:shd w:val="clear" w:color="auto" w:fill="auto"/>
            <w:vAlign w:val="center"/>
          </w:tcPr>
          <w:p w14:paraId="48DE887A"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Розгортання</w:t>
            </w:r>
            <w:r w:rsidRPr="009F1D35">
              <w:rPr>
                <w:rFonts w:eastAsia="Calibri"/>
                <w:bCs/>
                <w:spacing w:val="-5"/>
              </w:rPr>
              <w:t xml:space="preserve"> </w:t>
            </w:r>
            <w:r w:rsidRPr="009F1D35">
              <w:rPr>
                <w:rFonts w:eastAsia="Calibri"/>
                <w:bCs/>
              </w:rPr>
              <w:t>та</w:t>
            </w:r>
            <w:r w:rsidRPr="009F1D35">
              <w:rPr>
                <w:rFonts w:eastAsia="Calibri"/>
                <w:bCs/>
                <w:spacing w:val="-7"/>
              </w:rPr>
              <w:t xml:space="preserve"> </w:t>
            </w:r>
            <w:r w:rsidRPr="009F1D35">
              <w:rPr>
                <w:rFonts w:eastAsia="Calibri"/>
                <w:bCs/>
              </w:rPr>
              <w:t>тестування</w:t>
            </w:r>
            <w:r w:rsidRPr="009F1D35">
              <w:rPr>
                <w:rFonts w:eastAsia="Calibri"/>
                <w:bCs/>
                <w:spacing w:val="-8"/>
              </w:rPr>
              <w:t xml:space="preserve"> </w:t>
            </w:r>
            <w:r w:rsidRPr="009F1D35">
              <w:rPr>
                <w:rFonts w:eastAsia="Calibri"/>
                <w:bCs/>
              </w:rPr>
              <w:t>розробленої</w:t>
            </w:r>
            <w:r w:rsidRPr="009F1D35">
              <w:rPr>
                <w:rFonts w:eastAsia="Calibri"/>
                <w:bCs/>
                <w:spacing w:val="-4"/>
              </w:rPr>
              <w:t xml:space="preserve"> </w:t>
            </w:r>
            <w:r w:rsidRPr="009F1D35">
              <w:rPr>
                <w:rFonts w:eastAsia="Calibri"/>
                <w:bCs/>
                <w:spacing w:val="-2"/>
              </w:rPr>
              <w:t>системи</w:t>
            </w:r>
          </w:p>
        </w:tc>
        <w:tc>
          <w:tcPr>
            <w:tcW w:w="1701" w:type="dxa"/>
            <w:shd w:val="clear" w:color="auto" w:fill="auto"/>
            <w:vAlign w:val="center"/>
          </w:tcPr>
          <w:p w14:paraId="1C2699F9" w14:textId="77777777" w:rsidR="002701F4" w:rsidRPr="009F1D35" w:rsidRDefault="00D778C5" w:rsidP="00D778C5">
            <w:pPr>
              <w:widowControl w:val="0"/>
              <w:autoSpaceDE w:val="0"/>
              <w:autoSpaceDN w:val="0"/>
              <w:spacing w:line="240" w:lineRule="auto"/>
              <w:ind w:left="-13" w:firstLine="0"/>
              <w:jc w:val="center"/>
              <w:rPr>
                <w:rFonts w:eastAsia="Calibri"/>
                <w:bCs/>
              </w:rPr>
            </w:pPr>
            <w:r>
              <w:rPr>
                <w:rFonts w:eastAsia="Calibri"/>
                <w:bCs/>
                <w:lang w:val="en-US"/>
              </w:rPr>
              <w:t>26</w:t>
            </w:r>
            <w:r w:rsidR="002701F4" w:rsidRPr="009F1D35">
              <w:rPr>
                <w:rFonts w:eastAsia="Calibri"/>
                <w:bCs/>
              </w:rPr>
              <w:t>.</w:t>
            </w:r>
            <w:r>
              <w:rPr>
                <w:rFonts w:eastAsia="Calibri"/>
                <w:bCs/>
              </w:rPr>
              <w:t>0</w:t>
            </w:r>
            <w:r>
              <w:rPr>
                <w:rFonts w:eastAsia="Calibri"/>
                <w:bCs/>
                <w:lang w:val="en-US"/>
              </w:rPr>
              <w:t>4</w:t>
            </w:r>
            <w:r w:rsidR="002701F4" w:rsidRPr="009F1D35">
              <w:rPr>
                <w:rFonts w:eastAsia="Calibri"/>
                <w:bCs/>
              </w:rPr>
              <w:t>.</w:t>
            </w:r>
            <w:r w:rsidRPr="009F1D35">
              <w:rPr>
                <w:rFonts w:eastAsia="Calibri"/>
                <w:bCs/>
              </w:rPr>
              <w:t>202</w:t>
            </w:r>
            <w:r>
              <w:rPr>
                <w:rFonts w:eastAsia="Calibri"/>
                <w:bCs/>
              </w:rPr>
              <w:t>3</w:t>
            </w:r>
          </w:p>
        </w:tc>
        <w:tc>
          <w:tcPr>
            <w:tcW w:w="1556" w:type="dxa"/>
            <w:vAlign w:val="center"/>
          </w:tcPr>
          <w:p w14:paraId="0FED9D48"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149A28D8" w14:textId="77777777" w:rsidTr="002701F4">
        <w:trPr>
          <w:trHeight w:val="655"/>
        </w:trPr>
        <w:tc>
          <w:tcPr>
            <w:tcW w:w="562" w:type="dxa"/>
            <w:shd w:val="clear" w:color="auto" w:fill="auto"/>
            <w:vAlign w:val="center"/>
          </w:tcPr>
          <w:p w14:paraId="028F1130"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rPr>
              <w:t>9</w:t>
            </w:r>
          </w:p>
        </w:tc>
        <w:tc>
          <w:tcPr>
            <w:tcW w:w="5812" w:type="dxa"/>
            <w:shd w:val="clear" w:color="auto" w:fill="auto"/>
            <w:vAlign w:val="center"/>
          </w:tcPr>
          <w:p w14:paraId="45931C07"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Написання</w:t>
            </w:r>
            <w:r w:rsidRPr="009F1D35">
              <w:rPr>
                <w:rFonts w:eastAsia="Calibri"/>
                <w:bCs/>
                <w:spacing w:val="-9"/>
              </w:rPr>
              <w:t xml:space="preserve"> </w:t>
            </w:r>
            <w:r w:rsidRPr="009F1D35">
              <w:rPr>
                <w:rFonts w:eastAsia="Calibri"/>
                <w:bCs/>
              </w:rPr>
              <w:t>розділів</w:t>
            </w:r>
            <w:r w:rsidRPr="009F1D35">
              <w:rPr>
                <w:rFonts w:eastAsia="Calibri"/>
                <w:bCs/>
                <w:spacing w:val="-7"/>
              </w:rPr>
              <w:t xml:space="preserve"> </w:t>
            </w:r>
            <w:r w:rsidRPr="009F1D35">
              <w:rPr>
                <w:rFonts w:eastAsia="Calibri"/>
                <w:bCs/>
              </w:rPr>
              <w:t>пояснювальної</w:t>
            </w:r>
            <w:r w:rsidRPr="009F1D35">
              <w:rPr>
                <w:rFonts w:eastAsia="Calibri"/>
                <w:bCs/>
                <w:spacing w:val="-6"/>
              </w:rPr>
              <w:t xml:space="preserve"> </w:t>
            </w:r>
            <w:r w:rsidRPr="009F1D35">
              <w:rPr>
                <w:rFonts w:eastAsia="Calibri"/>
                <w:bCs/>
                <w:spacing w:val="-2"/>
              </w:rPr>
              <w:t>записки</w:t>
            </w:r>
          </w:p>
        </w:tc>
        <w:tc>
          <w:tcPr>
            <w:tcW w:w="1701" w:type="dxa"/>
            <w:shd w:val="clear" w:color="auto" w:fill="auto"/>
            <w:vAlign w:val="center"/>
          </w:tcPr>
          <w:p w14:paraId="37A71E39" w14:textId="77777777" w:rsidR="002701F4" w:rsidRPr="009F1D35" w:rsidRDefault="00D778C5" w:rsidP="002701F4">
            <w:pPr>
              <w:widowControl w:val="0"/>
              <w:autoSpaceDE w:val="0"/>
              <w:autoSpaceDN w:val="0"/>
              <w:spacing w:line="240" w:lineRule="auto"/>
              <w:ind w:left="-13" w:firstLine="0"/>
              <w:jc w:val="center"/>
              <w:rPr>
                <w:rFonts w:eastAsia="Calibri"/>
                <w:bCs/>
              </w:rPr>
            </w:pPr>
            <w:r>
              <w:rPr>
                <w:rFonts w:eastAsia="Calibri"/>
                <w:bCs/>
              </w:rPr>
              <w:t>20</w:t>
            </w:r>
            <w:r w:rsidR="002701F4" w:rsidRPr="009F1D35">
              <w:rPr>
                <w:rFonts w:eastAsia="Calibri"/>
                <w:bCs/>
              </w:rPr>
              <w:t>.</w:t>
            </w:r>
            <w:r>
              <w:rPr>
                <w:rFonts w:eastAsia="Calibri"/>
                <w:bCs/>
              </w:rPr>
              <w:t>05</w:t>
            </w:r>
            <w:r w:rsidR="002701F4" w:rsidRPr="009F1D35">
              <w:rPr>
                <w:rFonts w:eastAsia="Calibri"/>
                <w:bCs/>
              </w:rPr>
              <w:t>.202</w:t>
            </w:r>
            <w:r>
              <w:rPr>
                <w:rFonts w:eastAsia="Calibri"/>
                <w:bCs/>
              </w:rPr>
              <w:t>3</w:t>
            </w:r>
          </w:p>
        </w:tc>
        <w:tc>
          <w:tcPr>
            <w:tcW w:w="1556" w:type="dxa"/>
            <w:vAlign w:val="center"/>
          </w:tcPr>
          <w:p w14:paraId="213F4DD8"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49E02237" w14:textId="77777777" w:rsidTr="002701F4">
        <w:trPr>
          <w:trHeight w:val="655"/>
        </w:trPr>
        <w:tc>
          <w:tcPr>
            <w:tcW w:w="562" w:type="dxa"/>
            <w:shd w:val="clear" w:color="auto" w:fill="auto"/>
            <w:vAlign w:val="center"/>
          </w:tcPr>
          <w:p w14:paraId="791DA3FB"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spacing w:val="-5"/>
              </w:rPr>
              <w:t>10</w:t>
            </w:r>
          </w:p>
        </w:tc>
        <w:tc>
          <w:tcPr>
            <w:tcW w:w="5812" w:type="dxa"/>
            <w:shd w:val="clear" w:color="auto" w:fill="auto"/>
            <w:vAlign w:val="center"/>
          </w:tcPr>
          <w:p w14:paraId="0128D943"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Представлення</w:t>
            </w:r>
            <w:r w:rsidRPr="009F1D35">
              <w:rPr>
                <w:rFonts w:eastAsia="Calibri"/>
                <w:bCs/>
                <w:spacing w:val="-5"/>
              </w:rPr>
              <w:t xml:space="preserve"> </w:t>
            </w:r>
            <w:r w:rsidRPr="009F1D35">
              <w:rPr>
                <w:rFonts w:eastAsia="Calibri"/>
                <w:bCs/>
              </w:rPr>
              <w:t>закінченої</w:t>
            </w:r>
            <w:r w:rsidRPr="009F1D35">
              <w:rPr>
                <w:rFonts w:eastAsia="Calibri"/>
                <w:bCs/>
                <w:spacing w:val="-5"/>
              </w:rPr>
              <w:t xml:space="preserve"> </w:t>
            </w:r>
            <w:r w:rsidRPr="009F1D35">
              <w:rPr>
                <w:rFonts w:eastAsia="Calibri"/>
                <w:bCs/>
              </w:rPr>
              <w:t>роботи</w:t>
            </w:r>
            <w:r w:rsidRPr="009F1D35">
              <w:rPr>
                <w:rFonts w:eastAsia="Calibri"/>
                <w:bCs/>
                <w:spacing w:val="-6"/>
              </w:rPr>
              <w:t xml:space="preserve"> </w:t>
            </w:r>
            <w:r w:rsidRPr="009F1D35">
              <w:rPr>
                <w:rFonts w:eastAsia="Calibri"/>
                <w:bCs/>
              </w:rPr>
              <w:t>на</w:t>
            </w:r>
            <w:r w:rsidRPr="009F1D35">
              <w:rPr>
                <w:rFonts w:eastAsia="Calibri"/>
                <w:bCs/>
                <w:spacing w:val="-4"/>
              </w:rPr>
              <w:t xml:space="preserve"> </w:t>
            </w:r>
            <w:r w:rsidRPr="009F1D35">
              <w:rPr>
                <w:rFonts w:eastAsia="Calibri"/>
                <w:bCs/>
                <w:spacing w:val="-2"/>
              </w:rPr>
              <w:t>перевірку</w:t>
            </w:r>
          </w:p>
        </w:tc>
        <w:tc>
          <w:tcPr>
            <w:tcW w:w="1701" w:type="dxa"/>
            <w:shd w:val="clear" w:color="auto" w:fill="auto"/>
            <w:vAlign w:val="center"/>
          </w:tcPr>
          <w:p w14:paraId="1723833C" w14:textId="77777777" w:rsidR="002701F4" w:rsidRPr="009F1D35" w:rsidRDefault="002F1F7A" w:rsidP="002701F4">
            <w:pPr>
              <w:widowControl w:val="0"/>
              <w:autoSpaceDE w:val="0"/>
              <w:autoSpaceDN w:val="0"/>
              <w:spacing w:line="240" w:lineRule="auto"/>
              <w:ind w:left="-13" w:firstLine="0"/>
              <w:jc w:val="center"/>
              <w:rPr>
                <w:rFonts w:eastAsia="Calibri"/>
                <w:bCs/>
              </w:rPr>
            </w:pPr>
            <w:r>
              <w:rPr>
                <w:rFonts w:eastAsia="Calibri"/>
                <w:bCs/>
                <w:lang w:val="en-US"/>
              </w:rPr>
              <w:t>21</w:t>
            </w:r>
            <w:r w:rsidR="002701F4" w:rsidRPr="009F1D35">
              <w:rPr>
                <w:rFonts w:eastAsia="Calibri"/>
                <w:bCs/>
              </w:rPr>
              <w:t>.</w:t>
            </w:r>
            <w:r w:rsidR="00D778C5">
              <w:rPr>
                <w:rFonts w:eastAsia="Calibri"/>
                <w:bCs/>
              </w:rPr>
              <w:t>05</w:t>
            </w:r>
            <w:r w:rsidR="002701F4" w:rsidRPr="009F1D35">
              <w:rPr>
                <w:rFonts w:eastAsia="Calibri"/>
                <w:bCs/>
              </w:rPr>
              <w:t>.202</w:t>
            </w:r>
            <w:r w:rsidR="00D778C5">
              <w:rPr>
                <w:rFonts w:eastAsia="Calibri"/>
                <w:bCs/>
              </w:rPr>
              <w:t>3</w:t>
            </w:r>
          </w:p>
        </w:tc>
        <w:tc>
          <w:tcPr>
            <w:tcW w:w="1556" w:type="dxa"/>
            <w:vAlign w:val="center"/>
          </w:tcPr>
          <w:p w14:paraId="486E4880"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145696" w:rsidRPr="009F1D35" w14:paraId="0B94811D" w14:textId="77777777" w:rsidTr="002701F4">
        <w:trPr>
          <w:trHeight w:val="655"/>
        </w:trPr>
        <w:tc>
          <w:tcPr>
            <w:tcW w:w="562" w:type="dxa"/>
            <w:shd w:val="clear" w:color="auto" w:fill="auto"/>
            <w:vAlign w:val="center"/>
          </w:tcPr>
          <w:p w14:paraId="368D73B2" w14:textId="77777777" w:rsidR="00145696" w:rsidRPr="009F1D35" w:rsidRDefault="00145696" w:rsidP="002701F4">
            <w:pPr>
              <w:widowControl w:val="0"/>
              <w:autoSpaceDE w:val="0"/>
              <w:autoSpaceDN w:val="0"/>
              <w:spacing w:line="240" w:lineRule="auto"/>
              <w:ind w:firstLine="0"/>
              <w:jc w:val="center"/>
              <w:rPr>
                <w:rFonts w:eastAsia="Calibri"/>
                <w:bCs/>
                <w:spacing w:val="-5"/>
              </w:rPr>
            </w:pPr>
            <w:r>
              <w:rPr>
                <w:rFonts w:eastAsia="Calibri"/>
                <w:bCs/>
                <w:spacing w:val="-5"/>
              </w:rPr>
              <w:t>11</w:t>
            </w:r>
          </w:p>
        </w:tc>
        <w:tc>
          <w:tcPr>
            <w:tcW w:w="5812" w:type="dxa"/>
            <w:shd w:val="clear" w:color="auto" w:fill="auto"/>
            <w:vAlign w:val="center"/>
          </w:tcPr>
          <w:p w14:paraId="6B9C33BA" w14:textId="77777777" w:rsidR="00145696" w:rsidRPr="009F1D35" w:rsidRDefault="00F13DB6" w:rsidP="002701F4">
            <w:pPr>
              <w:widowControl w:val="0"/>
              <w:autoSpaceDE w:val="0"/>
              <w:autoSpaceDN w:val="0"/>
              <w:spacing w:line="240" w:lineRule="auto"/>
              <w:ind w:left="57" w:firstLine="0"/>
              <w:jc w:val="center"/>
              <w:rPr>
                <w:rFonts w:eastAsia="Calibri"/>
                <w:bCs/>
              </w:rPr>
            </w:pPr>
            <w:r>
              <w:t>Підготовка доповіді на захист</w:t>
            </w:r>
            <w:r>
              <w:rPr>
                <w:rFonts w:eastAsia="Calibri"/>
                <w:bCs/>
              </w:rPr>
              <w:t xml:space="preserve"> </w:t>
            </w:r>
          </w:p>
        </w:tc>
        <w:tc>
          <w:tcPr>
            <w:tcW w:w="1701" w:type="dxa"/>
            <w:shd w:val="clear" w:color="auto" w:fill="auto"/>
            <w:vAlign w:val="center"/>
          </w:tcPr>
          <w:p w14:paraId="62794C05" w14:textId="77777777" w:rsidR="00145696" w:rsidRPr="006A22F8" w:rsidRDefault="002F1F7A" w:rsidP="002701F4">
            <w:pPr>
              <w:widowControl w:val="0"/>
              <w:autoSpaceDE w:val="0"/>
              <w:autoSpaceDN w:val="0"/>
              <w:spacing w:line="240" w:lineRule="auto"/>
              <w:ind w:left="-13" w:firstLine="0"/>
              <w:jc w:val="center"/>
              <w:rPr>
                <w:rFonts w:eastAsia="Calibri"/>
                <w:bCs/>
                <w:lang w:val="en-US"/>
              </w:rPr>
            </w:pPr>
            <w:r>
              <w:rPr>
                <w:rFonts w:eastAsia="Calibri"/>
                <w:bCs/>
                <w:lang w:val="en-US"/>
              </w:rPr>
              <w:t>21</w:t>
            </w:r>
            <w:r w:rsidR="006A22F8">
              <w:rPr>
                <w:rFonts w:eastAsia="Calibri"/>
                <w:bCs/>
                <w:lang w:val="en-US"/>
              </w:rPr>
              <w:t>.05.2023</w:t>
            </w:r>
          </w:p>
        </w:tc>
        <w:tc>
          <w:tcPr>
            <w:tcW w:w="1556" w:type="dxa"/>
            <w:vAlign w:val="center"/>
          </w:tcPr>
          <w:p w14:paraId="626659EB" w14:textId="77777777" w:rsidR="00145696" w:rsidRDefault="006A22F8"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6A22F8" w:rsidRPr="009F1D35" w14:paraId="46ECF048" w14:textId="77777777" w:rsidTr="002701F4">
        <w:trPr>
          <w:trHeight w:val="655"/>
        </w:trPr>
        <w:tc>
          <w:tcPr>
            <w:tcW w:w="562" w:type="dxa"/>
            <w:shd w:val="clear" w:color="auto" w:fill="auto"/>
            <w:vAlign w:val="center"/>
          </w:tcPr>
          <w:p w14:paraId="5B29E8DC" w14:textId="77777777" w:rsidR="006A22F8" w:rsidRDefault="006A22F8" w:rsidP="002701F4">
            <w:pPr>
              <w:widowControl w:val="0"/>
              <w:autoSpaceDE w:val="0"/>
              <w:autoSpaceDN w:val="0"/>
              <w:spacing w:line="240" w:lineRule="auto"/>
              <w:ind w:firstLine="0"/>
              <w:jc w:val="center"/>
              <w:rPr>
                <w:rFonts w:eastAsia="Calibri"/>
                <w:bCs/>
                <w:spacing w:val="-5"/>
              </w:rPr>
            </w:pPr>
            <w:r>
              <w:rPr>
                <w:rFonts w:eastAsia="Calibri"/>
                <w:bCs/>
                <w:spacing w:val="-5"/>
              </w:rPr>
              <w:t>12</w:t>
            </w:r>
          </w:p>
        </w:tc>
        <w:tc>
          <w:tcPr>
            <w:tcW w:w="5812" w:type="dxa"/>
            <w:shd w:val="clear" w:color="auto" w:fill="auto"/>
            <w:vAlign w:val="center"/>
          </w:tcPr>
          <w:p w14:paraId="71D72A05" w14:textId="77777777" w:rsidR="006A22F8" w:rsidRPr="006A22F8" w:rsidRDefault="00F13DB6" w:rsidP="002701F4">
            <w:pPr>
              <w:widowControl w:val="0"/>
              <w:autoSpaceDE w:val="0"/>
              <w:autoSpaceDN w:val="0"/>
              <w:spacing w:line="240" w:lineRule="auto"/>
              <w:ind w:left="57" w:firstLine="0"/>
              <w:jc w:val="center"/>
              <w:rPr>
                <w:rFonts w:eastAsia="Calibri"/>
                <w:bCs/>
              </w:rPr>
            </w:pPr>
            <w:r>
              <w:rPr>
                <w:rFonts w:eastAsia="Calibri"/>
                <w:bCs/>
              </w:rPr>
              <w:t>Попередній захист</w:t>
            </w:r>
          </w:p>
        </w:tc>
        <w:tc>
          <w:tcPr>
            <w:tcW w:w="1701" w:type="dxa"/>
            <w:shd w:val="clear" w:color="auto" w:fill="auto"/>
            <w:vAlign w:val="center"/>
          </w:tcPr>
          <w:p w14:paraId="6673E372" w14:textId="77777777" w:rsidR="006A22F8" w:rsidRPr="002F1F7A" w:rsidRDefault="00F13DB6" w:rsidP="002701F4">
            <w:pPr>
              <w:widowControl w:val="0"/>
              <w:autoSpaceDE w:val="0"/>
              <w:autoSpaceDN w:val="0"/>
              <w:spacing w:line="240" w:lineRule="auto"/>
              <w:ind w:left="-13" w:firstLine="0"/>
              <w:jc w:val="center"/>
              <w:rPr>
                <w:rFonts w:eastAsia="Calibri"/>
                <w:bCs/>
                <w:lang w:val="en-US"/>
              </w:rPr>
            </w:pPr>
            <w:r>
              <w:rPr>
                <w:rFonts w:eastAsia="Calibri"/>
                <w:bCs/>
              </w:rPr>
              <w:t>30</w:t>
            </w:r>
            <w:r w:rsidR="002F1F7A">
              <w:rPr>
                <w:rFonts w:eastAsia="Calibri"/>
                <w:bCs/>
                <w:lang w:val="en-US"/>
              </w:rPr>
              <w:t>.05.2023</w:t>
            </w:r>
          </w:p>
        </w:tc>
        <w:tc>
          <w:tcPr>
            <w:tcW w:w="1556" w:type="dxa"/>
            <w:vAlign w:val="center"/>
          </w:tcPr>
          <w:p w14:paraId="06E98055" w14:textId="77777777" w:rsidR="006A22F8" w:rsidRDefault="006A22F8"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r w:rsidR="002701F4" w:rsidRPr="009F1D35" w14:paraId="37AD0A58" w14:textId="77777777" w:rsidTr="002701F4">
        <w:trPr>
          <w:trHeight w:val="655"/>
        </w:trPr>
        <w:tc>
          <w:tcPr>
            <w:tcW w:w="562" w:type="dxa"/>
            <w:shd w:val="clear" w:color="auto" w:fill="auto"/>
            <w:vAlign w:val="center"/>
          </w:tcPr>
          <w:p w14:paraId="0ACAC4DD" w14:textId="77777777" w:rsidR="002701F4" w:rsidRPr="009F1D35" w:rsidRDefault="002701F4" w:rsidP="002701F4">
            <w:pPr>
              <w:widowControl w:val="0"/>
              <w:autoSpaceDE w:val="0"/>
              <w:autoSpaceDN w:val="0"/>
              <w:spacing w:line="240" w:lineRule="auto"/>
              <w:ind w:firstLine="0"/>
              <w:jc w:val="center"/>
              <w:rPr>
                <w:rFonts w:eastAsia="Calibri"/>
                <w:bCs/>
              </w:rPr>
            </w:pPr>
            <w:r w:rsidRPr="009F1D35">
              <w:rPr>
                <w:rFonts w:eastAsia="Calibri"/>
                <w:bCs/>
                <w:spacing w:val="-5"/>
              </w:rPr>
              <w:t>1</w:t>
            </w:r>
            <w:r w:rsidR="006A22F8">
              <w:rPr>
                <w:rFonts w:eastAsia="Calibri"/>
                <w:bCs/>
                <w:spacing w:val="-5"/>
              </w:rPr>
              <w:t>3</w:t>
            </w:r>
          </w:p>
        </w:tc>
        <w:tc>
          <w:tcPr>
            <w:tcW w:w="5812" w:type="dxa"/>
            <w:shd w:val="clear" w:color="auto" w:fill="auto"/>
            <w:vAlign w:val="center"/>
          </w:tcPr>
          <w:p w14:paraId="1FEF096F" w14:textId="77777777" w:rsidR="002701F4" w:rsidRPr="009F1D35" w:rsidRDefault="002701F4" w:rsidP="002701F4">
            <w:pPr>
              <w:widowControl w:val="0"/>
              <w:autoSpaceDE w:val="0"/>
              <w:autoSpaceDN w:val="0"/>
              <w:spacing w:line="240" w:lineRule="auto"/>
              <w:ind w:left="57" w:firstLine="0"/>
              <w:jc w:val="center"/>
              <w:rPr>
                <w:rFonts w:eastAsia="Calibri"/>
                <w:bCs/>
              </w:rPr>
            </w:pPr>
            <w:r w:rsidRPr="009F1D35">
              <w:rPr>
                <w:rFonts w:eastAsia="Calibri"/>
                <w:bCs/>
              </w:rPr>
              <w:t>Захист</w:t>
            </w:r>
            <w:r w:rsidRPr="009F1D35">
              <w:rPr>
                <w:rFonts w:eastAsia="Calibri"/>
                <w:bCs/>
                <w:spacing w:val="-8"/>
              </w:rPr>
              <w:t xml:space="preserve"> </w:t>
            </w:r>
            <w:r w:rsidRPr="009F1D35">
              <w:rPr>
                <w:rFonts w:eastAsia="Calibri"/>
                <w:bCs/>
              </w:rPr>
              <w:t>дипломної</w:t>
            </w:r>
            <w:r w:rsidRPr="009F1D35">
              <w:rPr>
                <w:rFonts w:eastAsia="Calibri"/>
                <w:bCs/>
                <w:spacing w:val="-3"/>
              </w:rPr>
              <w:t xml:space="preserve"> </w:t>
            </w:r>
            <w:r w:rsidRPr="009F1D35">
              <w:rPr>
                <w:rFonts w:eastAsia="Calibri"/>
                <w:bCs/>
                <w:spacing w:val="-2"/>
              </w:rPr>
              <w:t>роботи</w:t>
            </w:r>
          </w:p>
        </w:tc>
        <w:tc>
          <w:tcPr>
            <w:tcW w:w="1701" w:type="dxa"/>
            <w:shd w:val="clear" w:color="auto" w:fill="auto"/>
            <w:vAlign w:val="center"/>
          </w:tcPr>
          <w:p w14:paraId="3049B52D" w14:textId="77777777" w:rsidR="002701F4" w:rsidRPr="009F1D35" w:rsidRDefault="00D778C5" w:rsidP="002701F4">
            <w:pPr>
              <w:widowControl w:val="0"/>
              <w:autoSpaceDE w:val="0"/>
              <w:autoSpaceDN w:val="0"/>
              <w:spacing w:line="240" w:lineRule="auto"/>
              <w:ind w:left="-13" w:firstLine="0"/>
              <w:jc w:val="center"/>
              <w:rPr>
                <w:rFonts w:eastAsia="Calibri"/>
                <w:bCs/>
              </w:rPr>
            </w:pPr>
            <w:r>
              <w:rPr>
                <w:rFonts w:eastAsia="Calibri"/>
                <w:bCs/>
              </w:rPr>
              <w:t>20</w:t>
            </w:r>
            <w:r w:rsidR="002701F4" w:rsidRPr="009F1D35">
              <w:rPr>
                <w:rFonts w:eastAsia="Calibri"/>
                <w:bCs/>
              </w:rPr>
              <w:t>.</w:t>
            </w:r>
            <w:r>
              <w:rPr>
                <w:rFonts w:eastAsia="Calibri"/>
                <w:bCs/>
              </w:rPr>
              <w:t>06</w:t>
            </w:r>
            <w:r w:rsidR="002701F4" w:rsidRPr="009F1D35">
              <w:rPr>
                <w:rFonts w:eastAsia="Calibri"/>
                <w:bCs/>
              </w:rPr>
              <w:t>.202</w:t>
            </w:r>
            <w:r>
              <w:rPr>
                <w:rFonts w:eastAsia="Calibri"/>
                <w:bCs/>
              </w:rPr>
              <w:t>3</w:t>
            </w:r>
          </w:p>
        </w:tc>
        <w:tc>
          <w:tcPr>
            <w:tcW w:w="1556" w:type="dxa"/>
            <w:vAlign w:val="center"/>
          </w:tcPr>
          <w:p w14:paraId="16B84EA0" w14:textId="77777777" w:rsidR="002701F4" w:rsidRPr="009F1D35" w:rsidRDefault="002701F4" w:rsidP="002701F4">
            <w:pPr>
              <w:widowControl w:val="0"/>
              <w:autoSpaceDE w:val="0"/>
              <w:autoSpaceDN w:val="0"/>
              <w:spacing w:line="240" w:lineRule="auto"/>
              <w:ind w:left="6" w:right="135" w:firstLine="0"/>
              <w:jc w:val="center"/>
              <w:rPr>
                <w:rFonts w:eastAsia="Calibri"/>
                <w:bCs/>
              </w:rPr>
            </w:pPr>
            <w:r>
              <w:rPr>
                <w:rFonts w:eastAsia="Calibri"/>
                <w:bCs/>
              </w:rPr>
              <w:t>виконано</w:t>
            </w:r>
          </w:p>
        </w:tc>
      </w:tr>
    </w:tbl>
    <w:p w14:paraId="0472B0FB" w14:textId="77777777" w:rsidR="00174FCB" w:rsidRPr="00174FCB" w:rsidRDefault="00174FCB" w:rsidP="00174FCB">
      <w:pPr>
        <w:widowControl w:val="0"/>
        <w:autoSpaceDE w:val="0"/>
        <w:autoSpaceDN w:val="0"/>
        <w:spacing w:line="240" w:lineRule="auto"/>
        <w:ind w:firstLine="0"/>
        <w:rPr>
          <w:rFonts w:eastAsia="Calibri"/>
          <w:b/>
        </w:rPr>
      </w:pPr>
    </w:p>
    <w:p w14:paraId="3EFC4CF3" w14:textId="77777777" w:rsidR="00174FCB" w:rsidRPr="003D7C7D" w:rsidRDefault="00174FCB" w:rsidP="00174FCB">
      <w:pPr>
        <w:widowControl w:val="0"/>
        <w:tabs>
          <w:tab w:val="left" w:pos="4926"/>
        </w:tabs>
        <w:autoSpaceDE w:val="0"/>
        <w:autoSpaceDN w:val="0"/>
        <w:spacing w:line="240" w:lineRule="auto"/>
        <w:ind w:left="116" w:firstLine="0"/>
        <w:rPr>
          <w:rFonts w:eastAsia="Calibri"/>
        </w:rPr>
      </w:pPr>
      <w:r w:rsidRPr="00174FCB">
        <w:rPr>
          <w:rFonts w:eastAsia="Calibri"/>
          <w:b/>
        </w:rPr>
        <w:t>Студент</w:t>
      </w:r>
      <w:r w:rsidR="00432FA0">
        <w:rPr>
          <w:rFonts w:eastAsia="Calibri"/>
          <w:b/>
        </w:rPr>
        <w:t xml:space="preserve"> дипломник</w:t>
      </w:r>
      <w:r w:rsidR="00145696">
        <w:rPr>
          <w:rFonts w:eastAsia="Calibri"/>
          <w:b/>
        </w:rPr>
        <w:t>:</w:t>
      </w:r>
      <w:r w:rsidR="003D7C7D" w:rsidRPr="00744016">
        <w:rPr>
          <w:rFonts w:eastAsia="Calibri"/>
        </w:rPr>
        <w:t xml:space="preserve">  </w:t>
      </w:r>
      <w:r w:rsidR="003D7C7D">
        <w:rPr>
          <w:rFonts w:eastAsia="Calibri"/>
          <w:u w:val="single"/>
        </w:rPr>
        <w:t xml:space="preserve">        </w:t>
      </w:r>
      <w:r w:rsidR="003D7C7D" w:rsidRPr="003D7C7D">
        <w:rPr>
          <w:rFonts w:eastAsia="Calibri"/>
          <w:u w:val="single"/>
        </w:rPr>
        <w:t xml:space="preserve">                           </w:t>
      </w:r>
      <w:r w:rsidR="003D7C7D">
        <w:rPr>
          <w:rFonts w:eastAsia="Calibri"/>
          <w:u w:val="single"/>
        </w:rPr>
        <w:t xml:space="preserve">        </w:t>
      </w:r>
      <w:r w:rsidR="003D7C7D">
        <w:rPr>
          <w:rFonts w:eastAsia="Calibri"/>
        </w:rPr>
        <w:t xml:space="preserve">        Максимович М.Ю</w:t>
      </w:r>
    </w:p>
    <w:p w14:paraId="7020CFDB" w14:textId="77777777" w:rsidR="00174FCB" w:rsidRPr="00174FCB" w:rsidRDefault="00174FCB" w:rsidP="000E3D52">
      <w:pPr>
        <w:widowControl w:val="0"/>
        <w:autoSpaceDE w:val="0"/>
        <w:autoSpaceDN w:val="0"/>
        <w:spacing w:line="240" w:lineRule="auto"/>
        <w:ind w:left="3600" w:firstLine="0"/>
        <w:rPr>
          <w:rFonts w:eastAsia="Calibri"/>
        </w:rPr>
      </w:pPr>
      <w:r w:rsidRPr="00174FCB">
        <w:rPr>
          <w:rFonts w:eastAsia="Calibri"/>
        </w:rPr>
        <w:t>(</w:t>
      </w:r>
      <w:r w:rsidRPr="00174FCB">
        <w:rPr>
          <w:rFonts w:eastAsia="Calibri"/>
          <w:i/>
        </w:rPr>
        <w:t>підпис</w:t>
      </w:r>
      <w:r w:rsidRPr="00174FCB">
        <w:rPr>
          <w:rFonts w:eastAsia="Calibri"/>
        </w:rPr>
        <w:t>)</w:t>
      </w:r>
    </w:p>
    <w:p w14:paraId="35D2ECA3" w14:textId="77777777" w:rsidR="00174FCB" w:rsidRPr="00174FCB" w:rsidRDefault="00174FCB" w:rsidP="00174FCB">
      <w:pPr>
        <w:widowControl w:val="0"/>
        <w:autoSpaceDE w:val="0"/>
        <w:autoSpaceDN w:val="0"/>
        <w:spacing w:line="240" w:lineRule="auto"/>
        <w:ind w:firstLine="0"/>
        <w:rPr>
          <w:rFonts w:eastAsia="Calibri"/>
        </w:rPr>
      </w:pPr>
    </w:p>
    <w:p w14:paraId="77CCE83A" w14:textId="77777777" w:rsidR="00174FCB" w:rsidRPr="00744016" w:rsidRDefault="00432FA0" w:rsidP="00174FCB">
      <w:pPr>
        <w:widowControl w:val="0"/>
        <w:tabs>
          <w:tab w:val="left" w:pos="4918"/>
          <w:tab w:val="left" w:pos="9190"/>
        </w:tabs>
        <w:autoSpaceDE w:val="0"/>
        <w:autoSpaceDN w:val="0"/>
        <w:spacing w:line="240" w:lineRule="auto"/>
        <w:ind w:left="116" w:firstLine="0"/>
        <w:rPr>
          <w:rFonts w:eastAsia="Calibri"/>
        </w:rPr>
      </w:pPr>
      <w:r>
        <w:rPr>
          <w:rFonts w:eastAsia="Calibri"/>
          <w:b/>
        </w:rPr>
        <w:t>Науковий к</w:t>
      </w:r>
      <w:r w:rsidR="00174FCB" w:rsidRPr="00174FCB">
        <w:rPr>
          <w:rFonts w:eastAsia="Calibri"/>
          <w:b/>
        </w:rPr>
        <w:t>ерівник</w:t>
      </w:r>
      <w:r w:rsidR="00145696">
        <w:rPr>
          <w:rFonts w:eastAsia="Calibri"/>
          <w:b/>
        </w:rPr>
        <w:t>:</w:t>
      </w:r>
      <w:r w:rsidR="00174FCB" w:rsidRPr="00174FCB">
        <w:rPr>
          <w:rFonts w:eastAsia="Calibri"/>
          <w:b/>
        </w:rPr>
        <w:t xml:space="preserve"> </w:t>
      </w:r>
      <w:r w:rsidR="003D7C7D" w:rsidRPr="00744016">
        <w:rPr>
          <w:rFonts w:eastAsia="Calibri"/>
        </w:rPr>
        <w:t xml:space="preserve"> </w:t>
      </w:r>
      <w:r w:rsidR="003D7C7D">
        <w:rPr>
          <w:rFonts w:eastAsia="Calibri"/>
          <w:u w:val="single"/>
        </w:rPr>
        <w:t xml:space="preserve">                                           </w:t>
      </w:r>
      <w:r w:rsidR="003D7C7D" w:rsidRPr="00744016">
        <w:rPr>
          <w:rFonts w:eastAsia="Calibri"/>
        </w:rPr>
        <w:t xml:space="preserve">     </w:t>
      </w:r>
      <w:r>
        <w:rPr>
          <w:rFonts w:eastAsia="Calibri"/>
        </w:rPr>
        <w:t xml:space="preserve"> </w:t>
      </w:r>
      <w:r w:rsidR="00F56772">
        <w:rPr>
          <w:rFonts w:eastAsia="Calibri"/>
        </w:rPr>
        <w:t xml:space="preserve"> </w:t>
      </w:r>
      <w:r w:rsidR="003D7C7D" w:rsidRPr="00744016">
        <w:rPr>
          <w:rFonts w:eastAsia="Calibri"/>
        </w:rPr>
        <w:t xml:space="preserve"> </w:t>
      </w:r>
      <w:r w:rsidR="003D7C7D" w:rsidRPr="005B2ABE">
        <w:rPr>
          <w:rFonts w:eastAsia="Calibri"/>
          <w:sz w:val="20"/>
          <w:szCs w:val="20"/>
        </w:rPr>
        <w:t xml:space="preserve"> </w:t>
      </w:r>
      <w:r w:rsidR="00AD5CBF">
        <w:rPr>
          <w:rFonts w:eastAsia="Calibri"/>
        </w:rPr>
        <w:t>Дворжак</w:t>
      </w:r>
      <w:r w:rsidR="003D7C7D" w:rsidRPr="00744016">
        <w:rPr>
          <w:rFonts w:eastAsia="Calibri"/>
        </w:rPr>
        <w:t xml:space="preserve"> </w:t>
      </w:r>
      <w:r w:rsidR="00AD5CBF">
        <w:rPr>
          <w:rFonts w:eastAsia="Calibri"/>
        </w:rPr>
        <w:t>В</w:t>
      </w:r>
      <w:r w:rsidR="003D7C7D" w:rsidRPr="00744016">
        <w:rPr>
          <w:rFonts w:eastAsia="Calibri"/>
        </w:rPr>
        <w:t>.В.</w:t>
      </w:r>
    </w:p>
    <w:p w14:paraId="0AF5F00F" w14:textId="77777777" w:rsidR="00174FCB" w:rsidRPr="00174FCB" w:rsidRDefault="00174FCB" w:rsidP="000E3D52">
      <w:pPr>
        <w:widowControl w:val="0"/>
        <w:tabs>
          <w:tab w:val="left" w:pos="5986"/>
        </w:tabs>
        <w:autoSpaceDE w:val="0"/>
        <w:autoSpaceDN w:val="0"/>
        <w:spacing w:line="228" w:lineRule="exact"/>
        <w:ind w:left="3600" w:firstLine="0"/>
        <w:rPr>
          <w:rFonts w:eastAsia="Calibri"/>
        </w:rPr>
      </w:pPr>
      <w:r w:rsidRPr="00174FCB">
        <w:rPr>
          <w:rFonts w:eastAsia="Calibri"/>
        </w:rPr>
        <w:t>(</w:t>
      </w:r>
      <w:r w:rsidRPr="00174FCB">
        <w:rPr>
          <w:rFonts w:eastAsia="Calibri"/>
          <w:i/>
        </w:rPr>
        <w:t>підпис</w:t>
      </w:r>
      <w:r w:rsidRPr="00174FCB">
        <w:rPr>
          <w:rFonts w:eastAsia="Calibri"/>
        </w:rPr>
        <w:t>)</w:t>
      </w:r>
    </w:p>
    <w:p w14:paraId="18073403" w14:textId="77777777" w:rsidR="00174FCB" w:rsidRDefault="00174FCB" w:rsidP="00174FCB">
      <w:pPr>
        <w:widowControl w:val="0"/>
        <w:tabs>
          <w:tab w:val="left" w:pos="1099"/>
          <w:tab w:val="left" w:pos="3888"/>
          <w:tab w:val="left" w:pos="4591"/>
        </w:tabs>
        <w:autoSpaceDE w:val="0"/>
        <w:autoSpaceDN w:val="0"/>
        <w:spacing w:line="320" w:lineRule="exact"/>
        <w:ind w:left="116" w:firstLine="0"/>
        <w:rPr>
          <w:rFonts w:eastAsia="Calibri"/>
        </w:rPr>
      </w:pPr>
      <w:r w:rsidRPr="00174FCB">
        <w:rPr>
          <w:rFonts w:eastAsia="Calibri"/>
          <w:spacing w:val="-3"/>
        </w:rPr>
        <w:t>«</w:t>
      </w:r>
      <w:r w:rsidR="00907316">
        <w:rPr>
          <w:rFonts w:eastAsia="Calibri"/>
          <w:spacing w:val="-3"/>
          <w:u w:val="single"/>
        </w:rPr>
        <w:t xml:space="preserve"> </w:t>
      </w:r>
      <w:r w:rsidR="004D769A">
        <w:rPr>
          <w:rFonts w:eastAsia="Calibri"/>
          <w:spacing w:val="-3"/>
          <w:u w:val="single"/>
        </w:rPr>
        <w:t xml:space="preserve"> </w:t>
      </w:r>
      <w:r w:rsidR="00907316">
        <w:rPr>
          <w:rFonts w:eastAsia="Calibri"/>
          <w:spacing w:val="-3"/>
          <w:u w:val="single"/>
        </w:rPr>
        <w:t xml:space="preserve">   </w:t>
      </w:r>
      <w:r w:rsidRPr="00174FCB">
        <w:rPr>
          <w:rFonts w:eastAsia="Calibri"/>
        </w:rPr>
        <w:t>»</w:t>
      </w:r>
      <w:r w:rsidRPr="00174FCB">
        <w:rPr>
          <w:rFonts w:eastAsia="Calibri"/>
          <w:u w:val="single"/>
        </w:rPr>
        <w:t xml:space="preserve"> </w:t>
      </w:r>
      <w:r w:rsidR="00907316">
        <w:rPr>
          <w:rFonts w:eastAsia="Calibri"/>
          <w:u w:val="single"/>
        </w:rPr>
        <w:t xml:space="preserve">            </w:t>
      </w:r>
      <w:r w:rsidRPr="00174FCB">
        <w:rPr>
          <w:rFonts w:eastAsia="Calibri"/>
          <w:u w:val="single"/>
        </w:rPr>
        <w:t xml:space="preserve"> </w:t>
      </w:r>
      <w:r w:rsidRPr="00174FCB">
        <w:rPr>
          <w:rFonts w:eastAsia="Calibri"/>
        </w:rPr>
        <w:t>20</w:t>
      </w:r>
      <w:r w:rsidR="00907316">
        <w:rPr>
          <w:rFonts w:eastAsia="Calibri"/>
        </w:rPr>
        <w:t>2</w:t>
      </w:r>
      <w:r w:rsidR="00922CE6">
        <w:rPr>
          <w:rFonts w:eastAsia="Calibri"/>
        </w:rPr>
        <w:t>3</w:t>
      </w:r>
      <w:r w:rsidR="00907316">
        <w:rPr>
          <w:rFonts w:eastAsia="Calibri"/>
        </w:rPr>
        <w:t xml:space="preserve"> </w:t>
      </w:r>
      <w:r w:rsidRPr="00174FCB">
        <w:rPr>
          <w:rFonts w:eastAsia="Calibri"/>
        </w:rPr>
        <w:t>року</w:t>
      </w:r>
    </w:p>
    <w:p w14:paraId="359130FC" w14:textId="77777777" w:rsidR="00E67F22" w:rsidRPr="00174FCB" w:rsidRDefault="00E67F22" w:rsidP="00174FCB">
      <w:pPr>
        <w:widowControl w:val="0"/>
        <w:tabs>
          <w:tab w:val="left" w:pos="1099"/>
          <w:tab w:val="left" w:pos="3888"/>
          <w:tab w:val="left" w:pos="4591"/>
        </w:tabs>
        <w:autoSpaceDE w:val="0"/>
        <w:autoSpaceDN w:val="0"/>
        <w:spacing w:line="320" w:lineRule="exact"/>
        <w:ind w:left="116" w:firstLine="0"/>
        <w:rPr>
          <w:rFonts w:eastAsia="Calibri"/>
        </w:rPr>
      </w:pPr>
    </w:p>
    <w:p w14:paraId="0A424A41" w14:textId="77777777" w:rsidR="00E67F22" w:rsidRDefault="00E67F22" w:rsidP="00E67F22">
      <w:pPr>
        <w:sectPr w:rsidR="00E67F22" w:rsidSect="004615D7">
          <w:headerReference w:type="even" r:id="rId9"/>
          <w:headerReference w:type="default" r:id="rId10"/>
          <w:footerReference w:type="even" r:id="rId11"/>
          <w:footerReference w:type="default" r:id="rId12"/>
          <w:headerReference w:type="first" r:id="rId13"/>
          <w:footerReference w:type="first" r:id="rId14"/>
          <w:pgSz w:w="11910" w:h="16840"/>
          <w:pgMar w:top="1134" w:right="851" w:bottom="1134" w:left="1418" w:header="283" w:footer="0" w:gutter="0"/>
          <w:pgNumType w:start="2"/>
          <w:cols w:space="720"/>
          <w:docGrid w:linePitch="381"/>
        </w:sectPr>
      </w:pPr>
    </w:p>
    <w:p w14:paraId="5EC14107" w14:textId="77777777" w:rsidR="00225AD9" w:rsidRPr="00174FCB" w:rsidRDefault="003117CF" w:rsidP="00992E0D">
      <w:pPr>
        <w:jc w:val="center"/>
        <w:rPr>
          <w:b/>
          <w:bCs/>
        </w:rPr>
      </w:pPr>
      <w:r w:rsidRPr="00174FCB">
        <w:rPr>
          <w:b/>
          <w:bCs/>
        </w:rPr>
        <w:lastRenderedPageBreak/>
        <w:t>АНОТАЦІЯ</w:t>
      </w:r>
    </w:p>
    <w:p w14:paraId="6B523315" w14:textId="58675E00" w:rsidR="00E50474" w:rsidRPr="00E50474" w:rsidRDefault="005E0143" w:rsidP="00A01EDC">
      <w:pPr>
        <w:jc w:val="both"/>
      </w:pPr>
      <w:r>
        <w:t xml:space="preserve">Під час виконання дипломної роботи було досліджено предметну область, спроектовано та розроблено </w:t>
      </w:r>
      <w:r w:rsidRPr="00682AA9">
        <w:t>додат</w:t>
      </w:r>
      <w:r>
        <w:t>ок</w:t>
      </w:r>
      <w:r>
        <w:rPr>
          <w:lang w:val="en-US"/>
        </w:rPr>
        <w:t>-</w:t>
      </w:r>
      <w:r>
        <w:t>а</w:t>
      </w:r>
      <w:r w:rsidRPr="00682AA9">
        <w:t xml:space="preserve">систент для гри </w:t>
      </w:r>
      <w:proofErr w:type="spellStart"/>
      <w:r w:rsidRPr="00682AA9">
        <w:t>Counter-Strike</w:t>
      </w:r>
      <w:proofErr w:type="spellEnd"/>
      <w:r w:rsidRPr="00682AA9">
        <w:t xml:space="preserve"> </w:t>
      </w:r>
      <w:proofErr w:type="spellStart"/>
      <w:r w:rsidRPr="00682AA9">
        <w:t>Global</w:t>
      </w:r>
      <w:proofErr w:type="spellEnd"/>
      <w:r w:rsidRPr="00682AA9">
        <w:t xml:space="preserve"> </w:t>
      </w:r>
      <w:proofErr w:type="spellStart"/>
      <w:r w:rsidRPr="00682AA9">
        <w:t>Offensive</w:t>
      </w:r>
      <w:proofErr w:type="spellEnd"/>
      <w:r w:rsidRPr="00682AA9">
        <w:t>, з використанням нейромереж</w:t>
      </w:r>
      <w:r>
        <w:t xml:space="preserve">і на основі архітектури </w:t>
      </w:r>
      <w:r>
        <w:rPr>
          <w:lang w:val="en-US"/>
        </w:rPr>
        <w:t>YOLOv8</w:t>
      </w:r>
      <w:r w:rsidRPr="00682AA9">
        <w:t xml:space="preserve"> та алгоритм</w:t>
      </w:r>
      <w:r>
        <w:t>у</w:t>
      </w:r>
      <w:r>
        <w:rPr>
          <w:lang w:val="en-US"/>
        </w:rPr>
        <w:t xml:space="preserve"> </w:t>
      </w:r>
      <w:proofErr w:type="spellStart"/>
      <w:r>
        <w:rPr>
          <w:lang w:val="en-US"/>
        </w:rPr>
        <w:t>Windmouse</w:t>
      </w:r>
      <w:proofErr w:type="spellEnd"/>
      <w:r w:rsidR="007622C8">
        <w:t>, який допомаг</w:t>
      </w:r>
      <w:r w:rsidR="00522505">
        <w:t>а</w:t>
      </w:r>
      <w:r w:rsidR="007622C8">
        <w:t>тиме користувачу в процесі гри з керуванням</w:t>
      </w:r>
      <w:r w:rsidR="00522505">
        <w:t>, шляхом</w:t>
      </w:r>
      <w:r w:rsidR="00E50474">
        <w:t xml:space="preserve"> забезпеч</w:t>
      </w:r>
      <w:r w:rsidR="00522505">
        <w:t>ення</w:t>
      </w:r>
      <w:r w:rsidR="00E50474">
        <w:t xml:space="preserve"> їм додатков</w:t>
      </w:r>
      <w:r w:rsidR="00522505">
        <w:t>ого</w:t>
      </w:r>
      <w:r w:rsidR="00E50474">
        <w:t xml:space="preserve"> рівн</w:t>
      </w:r>
      <w:r w:rsidR="00522505">
        <w:t>я</w:t>
      </w:r>
      <w:r w:rsidR="00E50474">
        <w:t xml:space="preserve"> підтримки </w:t>
      </w:r>
      <w:r w:rsidR="00522505">
        <w:t xml:space="preserve">управління курсором </w:t>
      </w:r>
      <w:r w:rsidR="00E50474">
        <w:t>під час гри. Це може стати особливо корисним для новачків, які мають менше досвіду у грі, але також може бути цікавим для більш досвідчених гравців, які шукають способи підвищити свої навички.</w:t>
      </w:r>
    </w:p>
    <w:p w14:paraId="4BC33050" w14:textId="27C81D65" w:rsidR="00225AD9" w:rsidRDefault="003117CF" w:rsidP="007622C8">
      <w:pPr>
        <w:jc w:val="both"/>
      </w:pPr>
      <w:r>
        <w:t>Проаналізовано вимоги до систем аналізу, здійснено характеристику їх функціональних можливостей, обґрунтовано вибір технології Виявлення  Об’єктів (</w:t>
      </w:r>
      <w:proofErr w:type="spellStart"/>
      <w:r>
        <w:t>Object</w:t>
      </w:r>
      <w:proofErr w:type="spellEnd"/>
      <w:r>
        <w:t xml:space="preserve"> </w:t>
      </w:r>
      <w:proofErr w:type="spellStart"/>
      <w:r>
        <w:t>Detection</w:t>
      </w:r>
      <w:proofErr w:type="spellEnd"/>
      <w:r>
        <w:t xml:space="preserve">) для розпізнавання та виявлення позиції класу на зображенні. </w:t>
      </w:r>
      <w:r w:rsidR="00174FCB">
        <w:t>Обґрунтовано</w:t>
      </w:r>
      <w:r>
        <w:t xml:space="preserve"> вибір потоку фотографій у якості джерела вхідних даних, продемонстровано підходи до їх отримання. </w:t>
      </w:r>
      <w:r w:rsidR="00522505">
        <w:t>Наведено</w:t>
      </w:r>
      <w:r>
        <w:t xml:space="preserve"> </w:t>
      </w:r>
      <w:r w:rsidR="00522505">
        <w:t>результат</w:t>
      </w:r>
      <w:r>
        <w:t xml:space="preserve"> </w:t>
      </w:r>
      <w:r w:rsidR="00522505">
        <w:t>групування на</w:t>
      </w:r>
      <w:r>
        <w:t xml:space="preserve"> </w:t>
      </w:r>
      <w:proofErr w:type="spellStart"/>
      <w:r>
        <w:t>train</w:t>
      </w:r>
      <w:proofErr w:type="spellEnd"/>
      <w:r>
        <w:t>/</w:t>
      </w:r>
      <w:proofErr w:type="spellStart"/>
      <w:r>
        <w:t>val</w:t>
      </w:r>
      <w:proofErr w:type="spellEnd"/>
      <w:r>
        <w:t>/</w:t>
      </w:r>
      <w:proofErr w:type="spellStart"/>
      <w:r>
        <w:t>test</w:t>
      </w:r>
      <w:proofErr w:type="spellEnd"/>
      <w:r w:rsidR="00522505">
        <w:t xml:space="preserve"> групи</w:t>
      </w:r>
      <w:r>
        <w:t xml:space="preserve">, а також функції сайту </w:t>
      </w:r>
      <w:proofErr w:type="spellStart"/>
      <w:r>
        <w:t>RoboFlow</w:t>
      </w:r>
      <w:proofErr w:type="spellEnd"/>
      <w:r>
        <w:t xml:space="preserve"> для створення міток на зображеннях та обробки масиву вхідних даних. Налаштування параметрів моделі проводилось вручну користуючись порадами від розробника. </w:t>
      </w:r>
      <w:r w:rsidR="00A01EDC">
        <w:t>О</w:t>
      </w:r>
      <w:r>
        <w:t xml:space="preserve">цінка якості моделі показала </w:t>
      </w:r>
      <w:r w:rsidR="00697553" w:rsidRPr="00DD6470">
        <w:t>8</w:t>
      </w:r>
      <w:r>
        <w:t>6%mAP(</w:t>
      </w:r>
      <w:proofErr w:type="spellStart"/>
      <w:r>
        <w:t>mean</w:t>
      </w:r>
      <w:proofErr w:type="spellEnd"/>
      <w:r>
        <w:t xml:space="preserve"> </w:t>
      </w:r>
      <w:proofErr w:type="spellStart"/>
      <w:r>
        <w:t>Average</w:t>
      </w:r>
      <w:proofErr w:type="spellEnd"/>
      <w:r>
        <w:t xml:space="preserve"> </w:t>
      </w:r>
      <w:proofErr w:type="spellStart"/>
      <w:r>
        <w:t>Precision</w:t>
      </w:r>
      <w:proofErr w:type="spellEnd"/>
      <w:r>
        <w:t xml:space="preserve">). </w:t>
      </w:r>
      <w:r w:rsidR="00B765D3">
        <w:t xml:space="preserve">Також </w:t>
      </w:r>
      <w:r w:rsidR="00A01EDC">
        <w:t xml:space="preserve">її </w:t>
      </w:r>
      <w:r w:rsidR="00B765D3">
        <w:t xml:space="preserve">результати </w:t>
      </w:r>
      <w:proofErr w:type="spellStart"/>
      <w:r w:rsidR="00B765D3">
        <w:t>візуалізовані</w:t>
      </w:r>
      <w:proofErr w:type="spellEnd"/>
      <w:r w:rsidR="00B765D3">
        <w:t xml:space="preserve"> в наступних графіках</w:t>
      </w:r>
      <w:r w:rsidR="007622C8">
        <w:t xml:space="preserve"> -</w:t>
      </w:r>
      <w:r w:rsidR="00B765D3">
        <w:t xml:space="preserve"> </w:t>
      </w:r>
      <w:proofErr w:type="spellStart"/>
      <w:r>
        <w:t>confusion_matrix</w:t>
      </w:r>
      <w:proofErr w:type="spellEnd"/>
      <w:r w:rsidR="007622C8">
        <w:t xml:space="preserve">, </w:t>
      </w:r>
      <w:r>
        <w:t xml:space="preserve">F1 </w:t>
      </w:r>
      <w:proofErr w:type="spellStart"/>
      <w:r>
        <w:t>curve</w:t>
      </w:r>
      <w:proofErr w:type="spellEnd"/>
      <w:r w:rsidR="00697553">
        <w:t xml:space="preserve">, </w:t>
      </w:r>
      <w:r>
        <w:t xml:space="preserve">P </w:t>
      </w:r>
      <w:proofErr w:type="spellStart"/>
      <w:r>
        <w:t>curve</w:t>
      </w:r>
      <w:proofErr w:type="spellEnd"/>
      <w:r w:rsidR="00697553">
        <w:t xml:space="preserve">, </w:t>
      </w:r>
      <w:r>
        <w:t xml:space="preserve">R </w:t>
      </w:r>
      <w:proofErr w:type="spellStart"/>
      <w:r>
        <w:t>curve</w:t>
      </w:r>
      <w:proofErr w:type="spellEnd"/>
      <w:r w:rsidR="00697553">
        <w:t xml:space="preserve">, </w:t>
      </w:r>
      <w:r>
        <w:t xml:space="preserve">PR </w:t>
      </w:r>
      <w:proofErr w:type="spellStart"/>
      <w:r>
        <w:t>curve</w:t>
      </w:r>
      <w:proofErr w:type="spellEnd"/>
      <w:r w:rsidR="00B765D3">
        <w:t>.</w:t>
      </w:r>
    </w:p>
    <w:p w14:paraId="1A215D62" w14:textId="46A83FDA" w:rsidR="00225AD9" w:rsidRDefault="003117CF" w:rsidP="00697553">
      <w:pPr>
        <w:spacing w:before="240"/>
        <w:jc w:val="both"/>
      </w:pPr>
      <w:r>
        <w:t xml:space="preserve">Пояснювальна записка складається з трьох розділів загальним обсягом </w:t>
      </w:r>
      <w:r w:rsidR="001D028E">
        <w:rPr>
          <w:lang w:val="ru-RU"/>
        </w:rPr>
        <w:t>6</w:t>
      </w:r>
      <w:r w:rsidR="001A0C8A">
        <w:rPr>
          <w:lang w:val="ru-RU"/>
        </w:rPr>
        <w:t>1</w:t>
      </w:r>
      <w:r>
        <w:t xml:space="preserve"> сторін</w:t>
      </w:r>
      <w:r w:rsidR="007622C8">
        <w:t>ок</w:t>
      </w:r>
      <w:r>
        <w:t xml:space="preserve">, містить </w:t>
      </w:r>
      <w:r w:rsidR="001D028E">
        <w:rPr>
          <w:lang w:val="ru-RU"/>
        </w:rPr>
        <w:t>3</w:t>
      </w:r>
      <w:r>
        <w:t xml:space="preserve"> додатки, </w:t>
      </w:r>
      <w:r w:rsidR="00992F69">
        <w:t>1</w:t>
      </w:r>
      <w:r w:rsidR="00851838">
        <w:rPr>
          <w:lang w:val="en-US"/>
        </w:rPr>
        <w:t>2</w:t>
      </w:r>
      <w:r>
        <w:t xml:space="preserve"> використаних джерел.</w:t>
      </w:r>
    </w:p>
    <w:p w14:paraId="7A6C0AB0" w14:textId="5587DE48" w:rsidR="001373AB" w:rsidRPr="00A71AA0" w:rsidRDefault="003117CF" w:rsidP="00B765D3">
      <w:pPr>
        <w:spacing w:before="240"/>
        <w:jc w:val="both"/>
        <w:rPr>
          <w:lang w:val="en-US"/>
        </w:rPr>
      </w:pPr>
      <w:r>
        <w:rPr>
          <w:b/>
        </w:rPr>
        <w:t>Ключові слова</w:t>
      </w:r>
      <w:r>
        <w:t>:</w:t>
      </w:r>
      <w:r w:rsidR="001D028E">
        <w:t xml:space="preserve"> </w:t>
      </w:r>
      <w:proofErr w:type="spellStart"/>
      <w:r>
        <w:t>Python</w:t>
      </w:r>
      <w:proofErr w:type="spellEnd"/>
      <w:r>
        <w:t xml:space="preserve">, </w:t>
      </w:r>
      <w:proofErr w:type="spellStart"/>
      <w:r>
        <w:t>PyTorch</w:t>
      </w:r>
      <w:proofErr w:type="spellEnd"/>
      <w:r>
        <w:t xml:space="preserve">, алгоритм навчання, </w:t>
      </w:r>
      <w:proofErr w:type="spellStart"/>
      <w:r>
        <w:t>Object</w:t>
      </w:r>
      <w:proofErr w:type="spellEnd"/>
      <w:r>
        <w:t xml:space="preserve"> </w:t>
      </w:r>
      <w:proofErr w:type="spellStart"/>
      <w:r>
        <w:t>Detection</w:t>
      </w:r>
      <w:proofErr w:type="spellEnd"/>
      <w:r>
        <w:t>, Y</w:t>
      </w:r>
      <w:r w:rsidR="00F03BC5">
        <w:rPr>
          <w:lang w:val="en-US"/>
        </w:rPr>
        <w:t>OLOv</w:t>
      </w:r>
      <w:r w:rsidR="00F03BC5" w:rsidRPr="00DD6470">
        <w:t>8</w:t>
      </w:r>
      <w:r>
        <w:t>,</w:t>
      </w:r>
      <w:r w:rsidR="00F03BC5" w:rsidRPr="00DD6470">
        <w:t xml:space="preserve"> </w:t>
      </w:r>
      <w:r w:rsidR="00F03BC5">
        <w:rPr>
          <w:lang w:val="en-US"/>
        </w:rPr>
        <w:t>SSD</w:t>
      </w:r>
      <w:r w:rsidR="00F03BC5" w:rsidRPr="00DD6470">
        <w:t xml:space="preserve">, </w:t>
      </w:r>
      <w:r w:rsidR="00F03BC5">
        <w:rPr>
          <w:lang w:val="en-US"/>
        </w:rPr>
        <w:t>RCNN</w:t>
      </w:r>
      <w:r w:rsidR="00F03BC5" w:rsidRPr="00DD6470">
        <w:t>,</w:t>
      </w:r>
      <w:r>
        <w:t xml:space="preserve"> комп’ютерний зір, заклад вищої освіти</w:t>
      </w:r>
      <w:r w:rsidR="00A71AA0">
        <w:t>.</w:t>
      </w:r>
    </w:p>
    <w:p w14:paraId="0967587A" w14:textId="6E2EC418" w:rsidR="009B356D" w:rsidRDefault="00F03BC5" w:rsidP="00697553">
      <w:pPr>
        <w:spacing w:before="240"/>
        <w:jc w:val="both"/>
      </w:pPr>
      <w:r>
        <w:t>Кваліфікаційна робота містить результати власних досліджень. Використання ідей, результатів і текстів наукових досліджень інших авторів мають посилання на відповідне джерело.</w:t>
      </w:r>
    </w:p>
    <w:p w14:paraId="51F18B23" w14:textId="7AE24511" w:rsidR="009B356D" w:rsidRDefault="009B356D" w:rsidP="009B356D">
      <w:pPr>
        <w:spacing w:line="240" w:lineRule="auto"/>
        <w:ind w:firstLine="567"/>
        <w:jc w:val="right"/>
      </w:pPr>
      <w:r w:rsidRPr="009B356D">
        <w:rPr>
          <w:u w:val="single"/>
        </w:rPr>
        <w:t>________________</w:t>
      </w:r>
      <w:r>
        <w:t xml:space="preserve"> М.Ю. Максимович</w:t>
      </w:r>
    </w:p>
    <w:p w14:paraId="3A73A9E9" w14:textId="7B4BD176" w:rsidR="009B356D" w:rsidRDefault="009B356D" w:rsidP="009B356D">
      <w:pPr>
        <w:spacing w:line="240" w:lineRule="auto"/>
        <w:ind w:left="5812" w:firstLine="0"/>
        <w:rPr>
          <w:vertAlign w:val="superscript"/>
        </w:rPr>
      </w:pPr>
      <w:r>
        <w:rPr>
          <w:vertAlign w:val="superscript"/>
        </w:rPr>
        <w:t xml:space="preserve"> (підпис)</w:t>
      </w:r>
    </w:p>
    <w:p w14:paraId="4DC74C1C" w14:textId="5EC70293" w:rsidR="00731117" w:rsidRPr="00731117" w:rsidRDefault="00731117" w:rsidP="00731117">
      <w:pPr>
        <w:jc w:val="center"/>
        <w:rPr>
          <w:b/>
          <w:bCs/>
        </w:rPr>
      </w:pPr>
      <w:r w:rsidRPr="00731117">
        <w:rPr>
          <w:b/>
          <w:bCs/>
        </w:rPr>
        <w:lastRenderedPageBreak/>
        <w:t>ABSTRACT</w:t>
      </w:r>
    </w:p>
    <w:p w14:paraId="71BFAC81" w14:textId="77777777" w:rsidR="00731117" w:rsidRPr="00731117" w:rsidRDefault="00731117" w:rsidP="00731117">
      <w:pPr>
        <w:rPr>
          <w:lang w:val="en-US"/>
        </w:rPr>
      </w:pPr>
      <w:r w:rsidRPr="00731117">
        <w:rPr>
          <w:lang w:val="en-US"/>
        </w:rPr>
        <w:t xml:space="preserve">During the course of this thesis, the subject area was researched, an assistant application for the game Counter-Strike Global Offensive was designed and developed using a neural network based on the YOLOv8 architecture and the </w:t>
      </w:r>
      <w:proofErr w:type="spellStart"/>
      <w:r w:rsidRPr="00731117">
        <w:rPr>
          <w:lang w:val="en-US"/>
        </w:rPr>
        <w:t>Windmouse</w:t>
      </w:r>
      <w:proofErr w:type="spellEnd"/>
      <w:r w:rsidRPr="00731117">
        <w:rPr>
          <w:lang w:val="en-US"/>
        </w:rPr>
        <w:t xml:space="preserve"> algorithm, which will help the user in the process of playing the game with control by providing them with an additional level of support for cursor control during the game. This can be especially useful for beginners who have less experience in the game, but can also be interesting for more experienced players looking for ways to improve their skills.</w:t>
      </w:r>
    </w:p>
    <w:p w14:paraId="6149C500" w14:textId="77777777" w:rsidR="00731117" w:rsidRPr="00731117" w:rsidRDefault="00731117" w:rsidP="00731117">
      <w:pPr>
        <w:rPr>
          <w:lang w:val="en-US"/>
        </w:rPr>
      </w:pPr>
      <w:r w:rsidRPr="00731117">
        <w:rPr>
          <w:lang w:val="en-US"/>
        </w:rPr>
        <w:t>The requirements for analysis systems are analyzed, their functionalities are characterized, and the choice of Object Detection technology for recognizing and detecting the position of a class in an image is justified. The choice of a stream of photos as a source of input data is substantiated, and approaches to obtaining them are demonstrated. The results of grouping into train/</w:t>
      </w:r>
      <w:proofErr w:type="spellStart"/>
      <w:r w:rsidRPr="00731117">
        <w:rPr>
          <w:lang w:val="en-US"/>
        </w:rPr>
        <w:t>val</w:t>
      </w:r>
      <w:proofErr w:type="spellEnd"/>
      <w:r w:rsidRPr="00731117">
        <w:rPr>
          <w:lang w:val="en-US"/>
        </w:rPr>
        <w:t xml:space="preserve">/test groups are presented, as well as the functions of the </w:t>
      </w:r>
      <w:proofErr w:type="spellStart"/>
      <w:r w:rsidRPr="00731117">
        <w:rPr>
          <w:lang w:val="en-US"/>
        </w:rPr>
        <w:t>RoboFlow</w:t>
      </w:r>
      <w:proofErr w:type="spellEnd"/>
      <w:r w:rsidRPr="00731117">
        <w:rPr>
          <w:lang w:val="en-US"/>
        </w:rPr>
        <w:t xml:space="preserve"> website for creating labels on images and processing the input data set. The model parameters were adjusted manually using the developer's advice. The quality assessment of the model showed 86%mAP (Mean Average Precision). Its results are also visualized in the following graphs: </w:t>
      </w:r>
      <w:proofErr w:type="spellStart"/>
      <w:r w:rsidRPr="00731117">
        <w:rPr>
          <w:lang w:val="en-US"/>
        </w:rPr>
        <w:t>confusion_matrix</w:t>
      </w:r>
      <w:proofErr w:type="spellEnd"/>
      <w:r w:rsidRPr="00731117">
        <w:rPr>
          <w:lang w:val="en-US"/>
        </w:rPr>
        <w:t>, F1 curve, P curve, R curve, PR curve.</w:t>
      </w:r>
    </w:p>
    <w:p w14:paraId="66177FD1" w14:textId="6D769342" w:rsidR="00731117" w:rsidRPr="00731117" w:rsidRDefault="00731117" w:rsidP="00731117">
      <w:pPr>
        <w:rPr>
          <w:lang w:val="en-US"/>
        </w:rPr>
      </w:pPr>
      <w:r w:rsidRPr="00731117">
        <w:rPr>
          <w:lang w:val="en-US"/>
        </w:rPr>
        <w:t xml:space="preserve">The explanatory note consists of three chapters with a total volume of </w:t>
      </w:r>
      <w:r w:rsidR="001D028E">
        <w:t>6</w:t>
      </w:r>
      <w:r w:rsidR="001A0C8A">
        <w:t>1</w:t>
      </w:r>
      <w:r w:rsidRPr="00731117">
        <w:rPr>
          <w:lang w:val="en-US"/>
        </w:rPr>
        <w:t xml:space="preserve"> pages, contains </w:t>
      </w:r>
      <w:r w:rsidR="00E67F22">
        <w:t>3</w:t>
      </w:r>
      <w:r w:rsidRPr="00731117">
        <w:rPr>
          <w:lang w:val="en-US"/>
        </w:rPr>
        <w:t xml:space="preserve"> appendices, 12 references.</w:t>
      </w:r>
    </w:p>
    <w:p w14:paraId="2E8F6791" w14:textId="13BA988C" w:rsidR="00731117" w:rsidRPr="00731117" w:rsidRDefault="00731117" w:rsidP="00731117">
      <w:pPr>
        <w:rPr>
          <w:lang w:val="en-US"/>
        </w:rPr>
      </w:pPr>
      <w:r w:rsidRPr="00731117">
        <w:rPr>
          <w:b/>
          <w:bCs/>
          <w:lang w:val="en-US"/>
        </w:rPr>
        <w:t>Keywords</w:t>
      </w:r>
      <w:r w:rsidRPr="00731117">
        <w:rPr>
          <w:lang w:val="en-US"/>
        </w:rPr>
        <w:t xml:space="preserve">: Python, </w:t>
      </w:r>
      <w:proofErr w:type="spellStart"/>
      <w:r w:rsidRPr="00731117">
        <w:rPr>
          <w:lang w:val="en-US"/>
        </w:rPr>
        <w:t>PyTorch</w:t>
      </w:r>
      <w:proofErr w:type="spellEnd"/>
      <w:r w:rsidRPr="00731117">
        <w:rPr>
          <w:lang w:val="en-US"/>
        </w:rPr>
        <w:t>, learning algorithm, Object Detection, YOLOv8, SSD, RCNN, computer vision, higher education institution.</w:t>
      </w:r>
    </w:p>
    <w:p w14:paraId="5A12F3AF" w14:textId="4E84FC11" w:rsidR="009B356D" w:rsidRDefault="00731117" w:rsidP="00731117">
      <w:pPr>
        <w:rPr>
          <w:lang w:val="en-US"/>
        </w:rPr>
      </w:pPr>
      <w:r w:rsidRPr="00731117">
        <w:rPr>
          <w:lang w:val="en-US"/>
        </w:rPr>
        <w:t>The qualification work contains the results of my own research. The use of ideas, results and texts of scientific research of other authors must be referenced to the appropriate source.</w:t>
      </w:r>
    </w:p>
    <w:p w14:paraId="7AC5DBF0" w14:textId="13822830" w:rsidR="00731117" w:rsidRPr="00731117" w:rsidRDefault="00731117" w:rsidP="00731117">
      <w:pPr>
        <w:spacing w:line="240" w:lineRule="auto"/>
        <w:ind w:firstLine="567"/>
        <w:jc w:val="right"/>
        <w:rPr>
          <w:lang w:val="en-US"/>
        </w:rPr>
      </w:pPr>
      <w:r w:rsidRPr="009B356D">
        <w:rPr>
          <w:u w:val="single"/>
        </w:rPr>
        <w:t>________________</w:t>
      </w:r>
      <w:r>
        <w:t xml:space="preserve"> </w:t>
      </w:r>
      <w:r>
        <w:rPr>
          <w:lang w:val="en-US"/>
        </w:rPr>
        <w:t>M</w:t>
      </w:r>
      <w:r>
        <w:t>.</w:t>
      </w:r>
      <w:r>
        <w:rPr>
          <w:lang w:val="en-US"/>
        </w:rPr>
        <w:t>Y.</w:t>
      </w:r>
      <w:r>
        <w:t xml:space="preserve"> </w:t>
      </w:r>
      <w:proofErr w:type="spellStart"/>
      <w:r>
        <w:rPr>
          <w:lang w:val="en-US"/>
        </w:rPr>
        <w:t>Maksymovych</w:t>
      </w:r>
      <w:proofErr w:type="spellEnd"/>
    </w:p>
    <w:p w14:paraId="139391A2" w14:textId="1B3FC9E9" w:rsidR="00731117" w:rsidRDefault="00731117" w:rsidP="00731117">
      <w:pPr>
        <w:spacing w:line="240" w:lineRule="auto"/>
        <w:ind w:left="5954" w:firstLine="0"/>
        <w:rPr>
          <w:vertAlign w:val="superscript"/>
        </w:rPr>
      </w:pPr>
      <w:r>
        <w:rPr>
          <w:vertAlign w:val="superscript"/>
        </w:rPr>
        <w:t xml:space="preserve"> (</w:t>
      </w:r>
      <w:proofErr w:type="spellStart"/>
      <w:r w:rsidRPr="00731117">
        <w:rPr>
          <w:vertAlign w:val="superscript"/>
        </w:rPr>
        <w:t>signature</w:t>
      </w:r>
      <w:proofErr w:type="spellEnd"/>
      <w:r>
        <w:rPr>
          <w:vertAlign w:val="superscript"/>
        </w:rPr>
        <w:t>)</w:t>
      </w:r>
    </w:p>
    <w:p w14:paraId="1B0C4A81" w14:textId="52F1DC7E" w:rsidR="00E67F22" w:rsidRDefault="00E67F22">
      <w:pPr>
        <w:ind w:firstLine="709"/>
        <w:jc w:val="both"/>
      </w:pPr>
      <w:r>
        <w:br w:type="page"/>
      </w:r>
    </w:p>
    <w:p w14:paraId="15E284FD" w14:textId="77777777" w:rsidR="00225AD9" w:rsidRPr="00174FCB" w:rsidRDefault="003117CF" w:rsidP="00174FCB">
      <w:pPr>
        <w:jc w:val="center"/>
      </w:pPr>
      <w:r>
        <w:lastRenderedPageBreak/>
        <w:t>ЗМІСТ</w:t>
      </w:r>
    </w:p>
    <w:sdt>
      <w:sdtPr>
        <w:rPr>
          <w:bCs w:val="0"/>
          <w:caps w:val="0"/>
          <w:noProof w:val="0"/>
          <w:szCs w:val="28"/>
        </w:rPr>
        <w:id w:val="2134061857"/>
        <w:docPartObj>
          <w:docPartGallery w:val="Table of Contents"/>
          <w:docPartUnique/>
        </w:docPartObj>
      </w:sdtPr>
      <w:sdtContent>
        <w:p w14:paraId="24188471" w14:textId="5F32CF94" w:rsidR="00C103D1" w:rsidRDefault="00563D5C">
          <w:pPr>
            <w:pStyle w:val="11"/>
            <w:rPr>
              <w:rFonts w:asciiTheme="minorHAnsi" w:eastAsiaTheme="minorEastAsia" w:hAnsiTheme="minorHAnsi" w:cstheme="minorBidi"/>
              <w:bCs w:val="0"/>
              <w:caps w:val="0"/>
              <w:kern w:val="2"/>
              <w:sz w:val="22"/>
              <w:szCs w:val="22"/>
              <w:lang w:eastAsia="uk-UA"/>
              <w14:ligatures w14:val="standardContextual"/>
            </w:rPr>
          </w:pPr>
          <w:r>
            <w:fldChar w:fldCharType="begin"/>
          </w:r>
          <w:r w:rsidR="003117CF">
            <w:instrText xml:space="preserve"> TOC \h \u \z </w:instrText>
          </w:r>
          <w:r>
            <w:fldChar w:fldCharType="separate"/>
          </w:r>
          <w:hyperlink w:anchor="_Toc137990033" w:history="1">
            <w:r w:rsidR="00C103D1" w:rsidRPr="006146A7">
              <w:rPr>
                <w:rStyle w:val="a5"/>
              </w:rPr>
              <w:t>ВСТУП</w:t>
            </w:r>
            <w:r w:rsidR="00C103D1">
              <w:rPr>
                <w:webHidden/>
              </w:rPr>
              <w:tab/>
            </w:r>
            <w:r w:rsidR="00C103D1">
              <w:rPr>
                <w:webHidden/>
              </w:rPr>
              <w:fldChar w:fldCharType="begin"/>
            </w:r>
            <w:r w:rsidR="00C103D1">
              <w:rPr>
                <w:webHidden/>
              </w:rPr>
              <w:instrText xml:space="preserve"> PAGEREF _Toc137990033 \h </w:instrText>
            </w:r>
            <w:r w:rsidR="00C103D1">
              <w:rPr>
                <w:webHidden/>
              </w:rPr>
            </w:r>
            <w:r w:rsidR="00C103D1">
              <w:rPr>
                <w:webHidden/>
              </w:rPr>
              <w:fldChar w:fldCharType="separate"/>
            </w:r>
            <w:r w:rsidR="009D67F2">
              <w:rPr>
                <w:webHidden/>
              </w:rPr>
              <w:t>6</w:t>
            </w:r>
            <w:r w:rsidR="00C103D1">
              <w:rPr>
                <w:webHidden/>
              </w:rPr>
              <w:fldChar w:fldCharType="end"/>
            </w:r>
          </w:hyperlink>
        </w:p>
        <w:p w14:paraId="5B9DA68F" w14:textId="042CB307" w:rsidR="00C103D1" w:rsidRDefault="00000000">
          <w:pPr>
            <w:pStyle w:val="11"/>
            <w:rPr>
              <w:rFonts w:asciiTheme="minorHAnsi" w:eastAsiaTheme="minorEastAsia" w:hAnsiTheme="minorHAnsi" w:cstheme="minorBidi"/>
              <w:bCs w:val="0"/>
              <w:caps w:val="0"/>
              <w:kern w:val="2"/>
              <w:sz w:val="22"/>
              <w:szCs w:val="22"/>
              <w:lang w:eastAsia="uk-UA"/>
              <w14:ligatures w14:val="standardContextual"/>
            </w:rPr>
          </w:pPr>
          <w:hyperlink w:anchor="_Toc137990034" w:history="1">
            <w:r w:rsidR="00C103D1" w:rsidRPr="006146A7">
              <w:rPr>
                <w:rStyle w:val="a5"/>
              </w:rPr>
              <w:t>Розділ 1. ОГЛЯД ПРЕДМЕТНОЇ ОБЛАСТІ, АЛГОРИТМІВ, аналогів ТА ЗАСОБІВ РОЗРОБКИ</w:t>
            </w:r>
            <w:r w:rsidR="00C103D1">
              <w:rPr>
                <w:webHidden/>
              </w:rPr>
              <w:tab/>
            </w:r>
            <w:r w:rsidR="00C103D1">
              <w:rPr>
                <w:webHidden/>
              </w:rPr>
              <w:fldChar w:fldCharType="begin"/>
            </w:r>
            <w:r w:rsidR="00C103D1">
              <w:rPr>
                <w:webHidden/>
              </w:rPr>
              <w:instrText xml:space="preserve"> PAGEREF _Toc137990034 \h </w:instrText>
            </w:r>
            <w:r w:rsidR="00C103D1">
              <w:rPr>
                <w:webHidden/>
              </w:rPr>
            </w:r>
            <w:r w:rsidR="00C103D1">
              <w:rPr>
                <w:webHidden/>
              </w:rPr>
              <w:fldChar w:fldCharType="separate"/>
            </w:r>
            <w:r w:rsidR="009D67F2">
              <w:rPr>
                <w:webHidden/>
              </w:rPr>
              <w:t>10</w:t>
            </w:r>
            <w:r w:rsidR="00C103D1">
              <w:rPr>
                <w:webHidden/>
              </w:rPr>
              <w:fldChar w:fldCharType="end"/>
            </w:r>
          </w:hyperlink>
        </w:p>
        <w:p w14:paraId="4A0BAF0A" w14:textId="4EEB4F8E"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35" w:history="1">
            <w:r w:rsidR="00C103D1" w:rsidRPr="006146A7">
              <w:rPr>
                <w:rStyle w:val="a5"/>
              </w:rPr>
              <w:t>1.1 Огляд та аналіз об’єктів дослідження</w:t>
            </w:r>
            <w:r w:rsidR="00C103D1">
              <w:rPr>
                <w:webHidden/>
              </w:rPr>
              <w:tab/>
            </w:r>
            <w:r w:rsidR="00C103D1">
              <w:rPr>
                <w:webHidden/>
              </w:rPr>
              <w:fldChar w:fldCharType="begin"/>
            </w:r>
            <w:r w:rsidR="00C103D1">
              <w:rPr>
                <w:webHidden/>
              </w:rPr>
              <w:instrText xml:space="preserve"> PAGEREF _Toc137990035 \h </w:instrText>
            </w:r>
            <w:r w:rsidR="00C103D1">
              <w:rPr>
                <w:webHidden/>
              </w:rPr>
            </w:r>
            <w:r w:rsidR="00C103D1">
              <w:rPr>
                <w:webHidden/>
              </w:rPr>
              <w:fldChar w:fldCharType="separate"/>
            </w:r>
            <w:r w:rsidR="009D67F2">
              <w:rPr>
                <w:webHidden/>
              </w:rPr>
              <w:t>10</w:t>
            </w:r>
            <w:r w:rsidR="00C103D1">
              <w:rPr>
                <w:webHidden/>
              </w:rPr>
              <w:fldChar w:fldCharType="end"/>
            </w:r>
          </w:hyperlink>
        </w:p>
        <w:p w14:paraId="3D46EC79" w14:textId="29E75AFA"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36" w:history="1">
            <w:r w:rsidR="00C103D1" w:rsidRPr="006146A7">
              <w:rPr>
                <w:rStyle w:val="a5"/>
              </w:rPr>
              <w:t>1.2 Способи використання об’єктів дослідження в житті</w:t>
            </w:r>
            <w:r w:rsidR="00C103D1">
              <w:rPr>
                <w:webHidden/>
              </w:rPr>
              <w:tab/>
            </w:r>
            <w:r w:rsidR="00C103D1">
              <w:rPr>
                <w:webHidden/>
              </w:rPr>
              <w:fldChar w:fldCharType="begin"/>
            </w:r>
            <w:r w:rsidR="00C103D1">
              <w:rPr>
                <w:webHidden/>
              </w:rPr>
              <w:instrText xml:space="preserve"> PAGEREF _Toc137990036 \h </w:instrText>
            </w:r>
            <w:r w:rsidR="00C103D1">
              <w:rPr>
                <w:webHidden/>
              </w:rPr>
            </w:r>
            <w:r w:rsidR="00C103D1">
              <w:rPr>
                <w:webHidden/>
              </w:rPr>
              <w:fldChar w:fldCharType="separate"/>
            </w:r>
            <w:r w:rsidR="009D67F2">
              <w:rPr>
                <w:webHidden/>
              </w:rPr>
              <w:t>12</w:t>
            </w:r>
            <w:r w:rsidR="00C103D1">
              <w:rPr>
                <w:webHidden/>
              </w:rPr>
              <w:fldChar w:fldCharType="end"/>
            </w:r>
          </w:hyperlink>
        </w:p>
        <w:p w14:paraId="64EAAFA0" w14:textId="4B400347"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37" w:history="1">
            <w:r w:rsidR="00C103D1" w:rsidRPr="006146A7">
              <w:rPr>
                <w:rStyle w:val="a5"/>
              </w:rPr>
              <w:t>1.3 Опис предметної області</w:t>
            </w:r>
            <w:r w:rsidR="00C103D1">
              <w:rPr>
                <w:webHidden/>
              </w:rPr>
              <w:tab/>
            </w:r>
            <w:r w:rsidR="00C103D1">
              <w:rPr>
                <w:webHidden/>
              </w:rPr>
              <w:fldChar w:fldCharType="begin"/>
            </w:r>
            <w:r w:rsidR="00C103D1">
              <w:rPr>
                <w:webHidden/>
              </w:rPr>
              <w:instrText xml:space="preserve"> PAGEREF _Toc137990037 \h </w:instrText>
            </w:r>
            <w:r w:rsidR="00C103D1">
              <w:rPr>
                <w:webHidden/>
              </w:rPr>
            </w:r>
            <w:r w:rsidR="00C103D1">
              <w:rPr>
                <w:webHidden/>
              </w:rPr>
              <w:fldChar w:fldCharType="separate"/>
            </w:r>
            <w:r w:rsidR="009D67F2">
              <w:rPr>
                <w:webHidden/>
              </w:rPr>
              <w:t>13</w:t>
            </w:r>
            <w:r w:rsidR="00C103D1">
              <w:rPr>
                <w:webHidden/>
              </w:rPr>
              <w:fldChar w:fldCharType="end"/>
            </w:r>
          </w:hyperlink>
        </w:p>
        <w:p w14:paraId="1A608CE1" w14:textId="04169821"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38" w:history="1">
            <w:r w:rsidR="00C103D1" w:rsidRPr="006146A7">
              <w:rPr>
                <w:rStyle w:val="a5"/>
              </w:rPr>
              <w:t>1.4 Огляд та аналіз аналогічних моделей виявлення</w:t>
            </w:r>
            <w:r w:rsidR="00C103D1">
              <w:rPr>
                <w:webHidden/>
              </w:rPr>
              <w:tab/>
            </w:r>
            <w:r w:rsidR="00C103D1">
              <w:rPr>
                <w:webHidden/>
              </w:rPr>
              <w:fldChar w:fldCharType="begin"/>
            </w:r>
            <w:r w:rsidR="00C103D1">
              <w:rPr>
                <w:webHidden/>
              </w:rPr>
              <w:instrText xml:space="preserve"> PAGEREF _Toc137990038 \h </w:instrText>
            </w:r>
            <w:r w:rsidR="00C103D1">
              <w:rPr>
                <w:webHidden/>
              </w:rPr>
            </w:r>
            <w:r w:rsidR="00C103D1">
              <w:rPr>
                <w:webHidden/>
              </w:rPr>
              <w:fldChar w:fldCharType="separate"/>
            </w:r>
            <w:r w:rsidR="009D67F2">
              <w:rPr>
                <w:webHidden/>
              </w:rPr>
              <w:t>14</w:t>
            </w:r>
            <w:r w:rsidR="00C103D1">
              <w:rPr>
                <w:webHidden/>
              </w:rPr>
              <w:fldChar w:fldCharType="end"/>
            </w:r>
          </w:hyperlink>
        </w:p>
        <w:p w14:paraId="050961F8" w14:textId="5CE959A8" w:rsidR="00C103D1" w:rsidRDefault="00000000">
          <w:pPr>
            <w:pStyle w:val="31"/>
            <w:rPr>
              <w:rFonts w:asciiTheme="minorHAnsi" w:eastAsiaTheme="minorEastAsia" w:hAnsiTheme="minorHAnsi" w:cstheme="minorBidi"/>
              <w:noProof/>
              <w:kern w:val="2"/>
              <w:sz w:val="22"/>
              <w:szCs w:val="22"/>
              <w:lang w:eastAsia="uk-UA"/>
              <w14:ligatures w14:val="standardContextual"/>
            </w:rPr>
          </w:pPr>
          <w:hyperlink w:anchor="_Toc137990039" w:history="1">
            <w:r w:rsidR="00C103D1" w:rsidRPr="006146A7">
              <w:rPr>
                <w:rStyle w:val="a5"/>
                <w:noProof/>
              </w:rPr>
              <w:t>1.4.1 R-CNN</w:t>
            </w:r>
            <w:r w:rsidR="00C103D1">
              <w:rPr>
                <w:noProof/>
                <w:webHidden/>
              </w:rPr>
              <w:tab/>
            </w:r>
            <w:r w:rsidR="00C103D1">
              <w:rPr>
                <w:noProof/>
                <w:webHidden/>
              </w:rPr>
              <w:fldChar w:fldCharType="begin"/>
            </w:r>
            <w:r w:rsidR="00C103D1">
              <w:rPr>
                <w:noProof/>
                <w:webHidden/>
              </w:rPr>
              <w:instrText xml:space="preserve"> PAGEREF _Toc137990039 \h </w:instrText>
            </w:r>
            <w:r w:rsidR="00C103D1">
              <w:rPr>
                <w:noProof/>
                <w:webHidden/>
              </w:rPr>
            </w:r>
            <w:r w:rsidR="00C103D1">
              <w:rPr>
                <w:noProof/>
                <w:webHidden/>
              </w:rPr>
              <w:fldChar w:fldCharType="separate"/>
            </w:r>
            <w:r w:rsidR="009D67F2">
              <w:rPr>
                <w:noProof/>
                <w:webHidden/>
              </w:rPr>
              <w:t>14</w:t>
            </w:r>
            <w:r w:rsidR="00C103D1">
              <w:rPr>
                <w:noProof/>
                <w:webHidden/>
              </w:rPr>
              <w:fldChar w:fldCharType="end"/>
            </w:r>
          </w:hyperlink>
        </w:p>
        <w:p w14:paraId="54000C7B" w14:textId="40C5298B" w:rsidR="00C103D1" w:rsidRDefault="00000000">
          <w:pPr>
            <w:pStyle w:val="31"/>
            <w:rPr>
              <w:rFonts w:asciiTheme="minorHAnsi" w:eastAsiaTheme="minorEastAsia" w:hAnsiTheme="minorHAnsi" w:cstheme="minorBidi"/>
              <w:noProof/>
              <w:kern w:val="2"/>
              <w:sz w:val="22"/>
              <w:szCs w:val="22"/>
              <w:lang w:eastAsia="uk-UA"/>
              <w14:ligatures w14:val="standardContextual"/>
            </w:rPr>
          </w:pPr>
          <w:hyperlink w:anchor="_Toc137990040" w:history="1">
            <w:r w:rsidR="00C103D1" w:rsidRPr="006146A7">
              <w:rPr>
                <w:rStyle w:val="a5"/>
                <w:noProof/>
              </w:rPr>
              <w:t>1.4.2 Fast R-CNN</w:t>
            </w:r>
            <w:r w:rsidR="00C103D1">
              <w:rPr>
                <w:noProof/>
                <w:webHidden/>
              </w:rPr>
              <w:tab/>
            </w:r>
            <w:r w:rsidR="00C103D1">
              <w:rPr>
                <w:noProof/>
                <w:webHidden/>
              </w:rPr>
              <w:fldChar w:fldCharType="begin"/>
            </w:r>
            <w:r w:rsidR="00C103D1">
              <w:rPr>
                <w:noProof/>
                <w:webHidden/>
              </w:rPr>
              <w:instrText xml:space="preserve"> PAGEREF _Toc137990040 \h </w:instrText>
            </w:r>
            <w:r w:rsidR="00C103D1">
              <w:rPr>
                <w:noProof/>
                <w:webHidden/>
              </w:rPr>
            </w:r>
            <w:r w:rsidR="00C103D1">
              <w:rPr>
                <w:noProof/>
                <w:webHidden/>
              </w:rPr>
              <w:fldChar w:fldCharType="separate"/>
            </w:r>
            <w:r w:rsidR="009D67F2">
              <w:rPr>
                <w:noProof/>
                <w:webHidden/>
              </w:rPr>
              <w:t>16</w:t>
            </w:r>
            <w:r w:rsidR="00C103D1">
              <w:rPr>
                <w:noProof/>
                <w:webHidden/>
              </w:rPr>
              <w:fldChar w:fldCharType="end"/>
            </w:r>
          </w:hyperlink>
        </w:p>
        <w:p w14:paraId="20EBBD07" w14:textId="751FB439" w:rsidR="00C103D1" w:rsidRDefault="00000000">
          <w:pPr>
            <w:pStyle w:val="31"/>
            <w:rPr>
              <w:rFonts w:asciiTheme="minorHAnsi" w:eastAsiaTheme="minorEastAsia" w:hAnsiTheme="minorHAnsi" w:cstheme="minorBidi"/>
              <w:noProof/>
              <w:kern w:val="2"/>
              <w:sz w:val="22"/>
              <w:szCs w:val="22"/>
              <w:lang w:eastAsia="uk-UA"/>
              <w14:ligatures w14:val="standardContextual"/>
            </w:rPr>
          </w:pPr>
          <w:hyperlink w:anchor="_Toc137990041" w:history="1">
            <w:r w:rsidR="00C103D1" w:rsidRPr="006146A7">
              <w:rPr>
                <w:rStyle w:val="a5"/>
                <w:noProof/>
              </w:rPr>
              <w:t>1.4.3 Faster R-CNN</w:t>
            </w:r>
            <w:r w:rsidR="00C103D1">
              <w:rPr>
                <w:noProof/>
                <w:webHidden/>
              </w:rPr>
              <w:tab/>
            </w:r>
            <w:r w:rsidR="00C103D1">
              <w:rPr>
                <w:noProof/>
                <w:webHidden/>
              </w:rPr>
              <w:fldChar w:fldCharType="begin"/>
            </w:r>
            <w:r w:rsidR="00C103D1">
              <w:rPr>
                <w:noProof/>
                <w:webHidden/>
              </w:rPr>
              <w:instrText xml:space="preserve"> PAGEREF _Toc137990041 \h </w:instrText>
            </w:r>
            <w:r w:rsidR="00C103D1">
              <w:rPr>
                <w:noProof/>
                <w:webHidden/>
              </w:rPr>
            </w:r>
            <w:r w:rsidR="00C103D1">
              <w:rPr>
                <w:noProof/>
                <w:webHidden/>
              </w:rPr>
              <w:fldChar w:fldCharType="separate"/>
            </w:r>
            <w:r w:rsidR="009D67F2">
              <w:rPr>
                <w:noProof/>
                <w:webHidden/>
              </w:rPr>
              <w:t>17</w:t>
            </w:r>
            <w:r w:rsidR="00C103D1">
              <w:rPr>
                <w:noProof/>
                <w:webHidden/>
              </w:rPr>
              <w:fldChar w:fldCharType="end"/>
            </w:r>
          </w:hyperlink>
        </w:p>
        <w:p w14:paraId="0EBF7011" w14:textId="4F55663C" w:rsidR="00C103D1" w:rsidRDefault="00000000">
          <w:pPr>
            <w:pStyle w:val="31"/>
            <w:rPr>
              <w:rFonts w:asciiTheme="minorHAnsi" w:eastAsiaTheme="minorEastAsia" w:hAnsiTheme="minorHAnsi" w:cstheme="minorBidi"/>
              <w:noProof/>
              <w:kern w:val="2"/>
              <w:sz w:val="22"/>
              <w:szCs w:val="22"/>
              <w:lang w:eastAsia="uk-UA"/>
              <w14:ligatures w14:val="standardContextual"/>
            </w:rPr>
          </w:pPr>
          <w:hyperlink w:anchor="_Toc137990042" w:history="1">
            <w:r w:rsidR="00C103D1" w:rsidRPr="006146A7">
              <w:rPr>
                <w:rStyle w:val="a5"/>
                <w:noProof/>
              </w:rPr>
              <w:t>1.4.4 YOLO — You Only Look Once</w:t>
            </w:r>
            <w:r w:rsidR="00C103D1">
              <w:rPr>
                <w:noProof/>
                <w:webHidden/>
              </w:rPr>
              <w:tab/>
            </w:r>
            <w:r w:rsidR="00C103D1">
              <w:rPr>
                <w:noProof/>
                <w:webHidden/>
              </w:rPr>
              <w:fldChar w:fldCharType="begin"/>
            </w:r>
            <w:r w:rsidR="00C103D1">
              <w:rPr>
                <w:noProof/>
                <w:webHidden/>
              </w:rPr>
              <w:instrText xml:space="preserve"> PAGEREF _Toc137990042 \h </w:instrText>
            </w:r>
            <w:r w:rsidR="00C103D1">
              <w:rPr>
                <w:noProof/>
                <w:webHidden/>
              </w:rPr>
            </w:r>
            <w:r w:rsidR="00C103D1">
              <w:rPr>
                <w:noProof/>
                <w:webHidden/>
              </w:rPr>
              <w:fldChar w:fldCharType="separate"/>
            </w:r>
            <w:r w:rsidR="009D67F2">
              <w:rPr>
                <w:noProof/>
                <w:webHidden/>
              </w:rPr>
              <w:t>19</w:t>
            </w:r>
            <w:r w:rsidR="00C103D1">
              <w:rPr>
                <w:noProof/>
                <w:webHidden/>
              </w:rPr>
              <w:fldChar w:fldCharType="end"/>
            </w:r>
          </w:hyperlink>
        </w:p>
        <w:p w14:paraId="613AEA54" w14:textId="20C3CB1B" w:rsidR="00C103D1" w:rsidRDefault="00000000">
          <w:pPr>
            <w:pStyle w:val="31"/>
            <w:rPr>
              <w:rFonts w:asciiTheme="minorHAnsi" w:eastAsiaTheme="minorEastAsia" w:hAnsiTheme="minorHAnsi" w:cstheme="minorBidi"/>
              <w:noProof/>
              <w:kern w:val="2"/>
              <w:sz w:val="22"/>
              <w:szCs w:val="22"/>
              <w:lang w:eastAsia="uk-UA"/>
              <w14:ligatures w14:val="standardContextual"/>
            </w:rPr>
          </w:pPr>
          <w:hyperlink w:anchor="_Toc137990043" w:history="1">
            <w:r w:rsidR="00C103D1" w:rsidRPr="006146A7">
              <w:rPr>
                <w:rStyle w:val="a5"/>
                <w:noProof/>
              </w:rPr>
              <w:t>1.4.5 SSD</w:t>
            </w:r>
            <w:r w:rsidR="00C103D1">
              <w:rPr>
                <w:noProof/>
                <w:webHidden/>
              </w:rPr>
              <w:tab/>
            </w:r>
            <w:r w:rsidR="00C103D1">
              <w:rPr>
                <w:noProof/>
                <w:webHidden/>
              </w:rPr>
              <w:fldChar w:fldCharType="begin"/>
            </w:r>
            <w:r w:rsidR="00C103D1">
              <w:rPr>
                <w:noProof/>
                <w:webHidden/>
              </w:rPr>
              <w:instrText xml:space="preserve"> PAGEREF _Toc137990043 \h </w:instrText>
            </w:r>
            <w:r w:rsidR="00C103D1">
              <w:rPr>
                <w:noProof/>
                <w:webHidden/>
              </w:rPr>
            </w:r>
            <w:r w:rsidR="00C103D1">
              <w:rPr>
                <w:noProof/>
                <w:webHidden/>
              </w:rPr>
              <w:fldChar w:fldCharType="separate"/>
            </w:r>
            <w:r w:rsidR="009D67F2">
              <w:rPr>
                <w:noProof/>
                <w:webHidden/>
              </w:rPr>
              <w:t>19</w:t>
            </w:r>
            <w:r w:rsidR="00C103D1">
              <w:rPr>
                <w:noProof/>
                <w:webHidden/>
              </w:rPr>
              <w:fldChar w:fldCharType="end"/>
            </w:r>
          </w:hyperlink>
        </w:p>
        <w:p w14:paraId="2C3C9486" w14:textId="2834A74A" w:rsidR="00C103D1" w:rsidRDefault="00000000">
          <w:pPr>
            <w:pStyle w:val="31"/>
            <w:rPr>
              <w:rFonts w:asciiTheme="minorHAnsi" w:eastAsiaTheme="minorEastAsia" w:hAnsiTheme="minorHAnsi" w:cstheme="minorBidi"/>
              <w:noProof/>
              <w:kern w:val="2"/>
              <w:sz w:val="22"/>
              <w:szCs w:val="22"/>
              <w:lang w:eastAsia="uk-UA"/>
              <w14:ligatures w14:val="standardContextual"/>
            </w:rPr>
          </w:pPr>
          <w:hyperlink w:anchor="_Toc137990044" w:history="1">
            <w:r w:rsidR="00C103D1" w:rsidRPr="006146A7">
              <w:rPr>
                <w:rStyle w:val="a5"/>
                <w:noProof/>
              </w:rPr>
              <w:t>1.4.6 Висновок та вибір кращої моделі</w:t>
            </w:r>
            <w:r w:rsidR="00C103D1">
              <w:rPr>
                <w:noProof/>
                <w:webHidden/>
              </w:rPr>
              <w:tab/>
            </w:r>
            <w:r w:rsidR="00C103D1">
              <w:rPr>
                <w:noProof/>
                <w:webHidden/>
              </w:rPr>
              <w:fldChar w:fldCharType="begin"/>
            </w:r>
            <w:r w:rsidR="00C103D1">
              <w:rPr>
                <w:noProof/>
                <w:webHidden/>
              </w:rPr>
              <w:instrText xml:space="preserve"> PAGEREF _Toc137990044 \h </w:instrText>
            </w:r>
            <w:r w:rsidR="00C103D1">
              <w:rPr>
                <w:noProof/>
                <w:webHidden/>
              </w:rPr>
            </w:r>
            <w:r w:rsidR="00C103D1">
              <w:rPr>
                <w:noProof/>
                <w:webHidden/>
              </w:rPr>
              <w:fldChar w:fldCharType="separate"/>
            </w:r>
            <w:r w:rsidR="009D67F2">
              <w:rPr>
                <w:noProof/>
                <w:webHidden/>
              </w:rPr>
              <w:t>20</w:t>
            </w:r>
            <w:r w:rsidR="00C103D1">
              <w:rPr>
                <w:noProof/>
                <w:webHidden/>
              </w:rPr>
              <w:fldChar w:fldCharType="end"/>
            </w:r>
          </w:hyperlink>
        </w:p>
        <w:p w14:paraId="2B1AA3C2" w14:textId="05B8EC73"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45" w:history="1">
            <w:r w:rsidR="00C103D1" w:rsidRPr="006146A7">
              <w:rPr>
                <w:rStyle w:val="a5"/>
              </w:rPr>
              <w:t>1.5 Порівняльний аналіз аналогів об’єкта досліджень</w:t>
            </w:r>
            <w:r w:rsidR="00C103D1">
              <w:rPr>
                <w:webHidden/>
              </w:rPr>
              <w:tab/>
            </w:r>
            <w:r w:rsidR="00C103D1">
              <w:rPr>
                <w:webHidden/>
              </w:rPr>
              <w:fldChar w:fldCharType="begin"/>
            </w:r>
            <w:r w:rsidR="00C103D1">
              <w:rPr>
                <w:webHidden/>
              </w:rPr>
              <w:instrText xml:space="preserve"> PAGEREF _Toc137990045 \h </w:instrText>
            </w:r>
            <w:r w:rsidR="00C103D1">
              <w:rPr>
                <w:webHidden/>
              </w:rPr>
            </w:r>
            <w:r w:rsidR="00C103D1">
              <w:rPr>
                <w:webHidden/>
              </w:rPr>
              <w:fldChar w:fldCharType="separate"/>
            </w:r>
            <w:r w:rsidR="009D67F2">
              <w:rPr>
                <w:webHidden/>
              </w:rPr>
              <w:t>20</w:t>
            </w:r>
            <w:r w:rsidR="00C103D1">
              <w:rPr>
                <w:webHidden/>
              </w:rPr>
              <w:fldChar w:fldCharType="end"/>
            </w:r>
          </w:hyperlink>
        </w:p>
        <w:p w14:paraId="38092377" w14:textId="7ECF4EEE"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46" w:history="1">
            <w:r w:rsidR="00C103D1" w:rsidRPr="006146A7">
              <w:rPr>
                <w:rStyle w:val="a5"/>
              </w:rPr>
              <w:t>1.6 Технічне завдання</w:t>
            </w:r>
            <w:r w:rsidR="00C103D1">
              <w:rPr>
                <w:webHidden/>
              </w:rPr>
              <w:tab/>
            </w:r>
            <w:r w:rsidR="00C103D1">
              <w:rPr>
                <w:webHidden/>
              </w:rPr>
              <w:fldChar w:fldCharType="begin"/>
            </w:r>
            <w:r w:rsidR="00C103D1">
              <w:rPr>
                <w:webHidden/>
              </w:rPr>
              <w:instrText xml:space="preserve"> PAGEREF _Toc137990046 \h </w:instrText>
            </w:r>
            <w:r w:rsidR="00C103D1">
              <w:rPr>
                <w:webHidden/>
              </w:rPr>
            </w:r>
            <w:r w:rsidR="00C103D1">
              <w:rPr>
                <w:webHidden/>
              </w:rPr>
              <w:fldChar w:fldCharType="separate"/>
            </w:r>
            <w:r w:rsidR="009D67F2">
              <w:rPr>
                <w:webHidden/>
              </w:rPr>
              <w:t>21</w:t>
            </w:r>
            <w:r w:rsidR="00C103D1">
              <w:rPr>
                <w:webHidden/>
              </w:rPr>
              <w:fldChar w:fldCharType="end"/>
            </w:r>
          </w:hyperlink>
        </w:p>
        <w:p w14:paraId="51A26BD7" w14:textId="01AFCADC"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47" w:history="1">
            <w:r w:rsidR="00C103D1" w:rsidRPr="006146A7">
              <w:rPr>
                <w:rStyle w:val="a5"/>
              </w:rPr>
              <w:t>Висновки до першого розділу</w:t>
            </w:r>
            <w:r w:rsidR="00C103D1">
              <w:rPr>
                <w:webHidden/>
              </w:rPr>
              <w:tab/>
            </w:r>
            <w:r w:rsidR="00C103D1">
              <w:rPr>
                <w:webHidden/>
              </w:rPr>
              <w:fldChar w:fldCharType="begin"/>
            </w:r>
            <w:r w:rsidR="00C103D1">
              <w:rPr>
                <w:webHidden/>
              </w:rPr>
              <w:instrText xml:space="preserve"> PAGEREF _Toc137990047 \h </w:instrText>
            </w:r>
            <w:r w:rsidR="00C103D1">
              <w:rPr>
                <w:webHidden/>
              </w:rPr>
            </w:r>
            <w:r w:rsidR="00C103D1">
              <w:rPr>
                <w:webHidden/>
              </w:rPr>
              <w:fldChar w:fldCharType="separate"/>
            </w:r>
            <w:r w:rsidR="009D67F2">
              <w:rPr>
                <w:webHidden/>
              </w:rPr>
              <w:t>22</w:t>
            </w:r>
            <w:r w:rsidR="00C103D1">
              <w:rPr>
                <w:webHidden/>
              </w:rPr>
              <w:fldChar w:fldCharType="end"/>
            </w:r>
          </w:hyperlink>
        </w:p>
        <w:p w14:paraId="5F0FE840" w14:textId="13C6CD86" w:rsidR="00C103D1" w:rsidRDefault="00000000">
          <w:pPr>
            <w:pStyle w:val="11"/>
            <w:rPr>
              <w:rFonts w:asciiTheme="minorHAnsi" w:eastAsiaTheme="minorEastAsia" w:hAnsiTheme="minorHAnsi" w:cstheme="minorBidi"/>
              <w:bCs w:val="0"/>
              <w:caps w:val="0"/>
              <w:kern w:val="2"/>
              <w:sz w:val="22"/>
              <w:szCs w:val="22"/>
              <w:lang w:eastAsia="uk-UA"/>
              <w14:ligatures w14:val="standardContextual"/>
            </w:rPr>
          </w:pPr>
          <w:hyperlink w:anchor="_Toc137990048" w:history="1">
            <w:r w:rsidR="00C103D1" w:rsidRPr="006146A7">
              <w:rPr>
                <w:rStyle w:val="a5"/>
              </w:rPr>
              <w:t>Розділ 2. АНАЛІЗ МЕТОДІВ І ПРОЕКТУВАННЯ ПРОГРАМНОГО ПРОДУКТУ</w:t>
            </w:r>
            <w:r w:rsidR="00C103D1">
              <w:rPr>
                <w:webHidden/>
              </w:rPr>
              <w:tab/>
            </w:r>
            <w:r w:rsidR="00C103D1">
              <w:rPr>
                <w:webHidden/>
              </w:rPr>
              <w:fldChar w:fldCharType="begin"/>
            </w:r>
            <w:r w:rsidR="00C103D1">
              <w:rPr>
                <w:webHidden/>
              </w:rPr>
              <w:instrText xml:space="preserve"> PAGEREF _Toc137990048 \h </w:instrText>
            </w:r>
            <w:r w:rsidR="00C103D1">
              <w:rPr>
                <w:webHidden/>
              </w:rPr>
            </w:r>
            <w:r w:rsidR="00C103D1">
              <w:rPr>
                <w:webHidden/>
              </w:rPr>
              <w:fldChar w:fldCharType="separate"/>
            </w:r>
            <w:r w:rsidR="009D67F2">
              <w:rPr>
                <w:webHidden/>
              </w:rPr>
              <w:t>23</w:t>
            </w:r>
            <w:r w:rsidR="00C103D1">
              <w:rPr>
                <w:webHidden/>
              </w:rPr>
              <w:fldChar w:fldCharType="end"/>
            </w:r>
          </w:hyperlink>
        </w:p>
        <w:p w14:paraId="004DD498" w14:textId="1596B0A0"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49" w:history="1">
            <w:r w:rsidR="00C103D1" w:rsidRPr="006146A7">
              <w:rPr>
                <w:rStyle w:val="a5"/>
              </w:rPr>
              <w:t>2.1 Засоби та технології розробки і причини їх використання</w:t>
            </w:r>
            <w:r w:rsidR="00C103D1">
              <w:rPr>
                <w:webHidden/>
              </w:rPr>
              <w:tab/>
            </w:r>
            <w:r w:rsidR="00C103D1">
              <w:rPr>
                <w:webHidden/>
              </w:rPr>
              <w:fldChar w:fldCharType="begin"/>
            </w:r>
            <w:r w:rsidR="00C103D1">
              <w:rPr>
                <w:webHidden/>
              </w:rPr>
              <w:instrText xml:space="preserve"> PAGEREF _Toc137990049 \h </w:instrText>
            </w:r>
            <w:r w:rsidR="00C103D1">
              <w:rPr>
                <w:webHidden/>
              </w:rPr>
            </w:r>
            <w:r w:rsidR="00C103D1">
              <w:rPr>
                <w:webHidden/>
              </w:rPr>
              <w:fldChar w:fldCharType="separate"/>
            </w:r>
            <w:r w:rsidR="009D67F2">
              <w:rPr>
                <w:webHidden/>
              </w:rPr>
              <w:t>23</w:t>
            </w:r>
            <w:r w:rsidR="00C103D1">
              <w:rPr>
                <w:webHidden/>
              </w:rPr>
              <w:fldChar w:fldCharType="end"/>
            </w:r>
          </w:hyperlink>
        </w:p>
        <w:p w14:paraId="44E16991" w14:textId="6DD1FE31"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50" w:history="1">
            <w:r w:rsidR="00C103D1" w:rsidRPr="006146A7">
              <w:rPr>
                <w:rStyle w:val="a5"/>
              </w:rPr>
              <w:t>2.2 Архітектура нейромережі Yolov</w:t>
            </w:r>
            <w:r w:rsidR="00C103D1" w:rsidRPr="006146A7">
              <w:rPr>
                <w:rStyle w:val="a5"/>
                <w:lang w:val="ru-RU"/>
              </w:rPr>
              <w:t>8</w:t>
            </w:r>
            <w:r w:rsidR="00C103D1">
              <w:rPr>
                <w:webHidden/>
              </w:rPr>
              <w:tab/>
            </w:r>
            <w:r w:rsidR="00C103D1">
              <w:rPr>
                <w:webHidden/>
              </w:rPr>
              <w:fldChar w:fldCharType="begin"/>
            </w:r>
            <w:r w:rsidR="00C103D1">
              <w:rPr>
                <w:webHidden/>
              </w:rPr>
              <w:instrText xml:space="preserve"> PAGEREF _Toc137990050 \h </w:instrText>
            </w:r>
            <w:r w:rsidR="00C103D1">
              <w:rPr>
                <w:webHidden/>
              </w:rPr>
            </w:r>
            <w:r w:rsidR="00C103D1">
              <w:rPr>
                <w:webHidden/>
              </w:rPr>
              <w:fldChar w:fldCharType="separate"/>
            </w:r>
            <w:r w:rsidR="009D67F2">
              <w:rPr>
                <w:webHidden/>
              </w:rPr>
              <w:t>28</w:t>
            </w:r>
            <w:r w:rsidR="00C103D1">
              <w:rPr>
                <w:webHidden/>
              </w:rPr>
              <w:fldChar w:fldCharType="end"/>
            </w:r>
          </w:hyperlink>
        </w:p>
        <w:p w14:paraId="169BA8CF" w14:textId="3724695C"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51" w:history="1">
            <w:r w:rsidR="00C103D1" w:rsidRPr="006146A7">
              <w:rPr>
                <w:rStyle w:val="a5"/>
              </w:rPr>
              <w:t>2.3 Етапи створення продукту</w:t>
            </w:r>
            <w:r w:rsidR="00C103D1">
              <w:rPr>
                <w:webHidden/>
              </w:rPr>
              <w:tab/>
            </w:r>
            <w:r w:rsidR="00C103D1">
              <w:rPr>
                <w:webHidden/>
              </w:rPr>
              <w:fldChar w:fldCharType="begin"/>
            </w:r>
            <w:r w:rsidR="00C103D1">
              <w:rPr>
                <w:webHidden/>
              </w:rPr>
              <w:instrText xml:space="preserve"> PAGEREF _Toc137990051 \h </w:instrText>
            </w:r>
            <w:r w:rsidR="00C103D1">
              <w:rPr>
                <w:webHidden/>
              </w:rPr>
            </w:r>
            <w:r w:rsidR="00C103D1">
              <w:rPr>
                <w:webHidden/>
              </w:rPr>
              <w:fldChar w:fldCharType="separate"/>
            </w:r>
            <w:r w:rsidR="009D67F2">
              <w:rPr>
                <w:webHidden/>
              </w:rPr>
              <w:t>28</w:t>
            </w:r>
            <w:r w:rsidR="00C103D1">
              <w:rPr>
                <w:webHidden/>
              </w:rPr>
              <w:fldChar w:fldCharType="end"/>
            </w:r>
          </w:hyperlink>
        </w:p>
        <w:p w14:paraId="6CA7D9D9" w14:textId="6BEC25B1"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52" w:history="1">
            <w:r w:rsidR="00C103D1" w:rsidRPr="006146A7">
              <w:rPr>
                <w:rStyle w:val="a5"/>
              </w:rPr>
              <w:t>2.4 Проектування логіки, архітектури та поведінки системи</w:t>
            </w:r>
            <w:r w:rsidR="00C103D1">
              <w:rPr>
                <w:webHidden/>
              </w:rPr>
              <w:tab/>
            </w:r>
            <w:r w:rsidR="00C103D1">
              <w:rPr>
                <w:webHidden/>
              </w:rPr>
              <w:fldChar w:fldCharType="begin"/>
            </w:r>
            <w:r w:rsidR="00C103D1">
              <w:rPr>
                <w:webHidden/>
              </w:rPr>
              <w:instrText xml:space="preserve"> PAGEREF _Toc137990052 \h </w:instrText>
            </w:r>
            <w:r w:rsidR="00C103D1">
              <w:rPr>
                <w:webHidden/>
              </w:rPr>
            </w:r>
            <w:r w:rsidR="00C103D1">
              <w:rPr>
                <w:webHidden/>
              </w:rPr>
              <w:fldChar w:fldCharType="separate"/>
            </w:r>
            <w:r w:rsidR="009D67F2">
              <w:rPr>
                <w:webHidden/>
              </w:rPr>
              <w:t>29</w:t>
            </w:r>
            <w:r w:rsidR="00C103D1">
              <w:rPr>
                <w:webHidden/>
              </w:rPr>
              <w:fldChar w:fldCharType="end"/>
            </w:r>
          </w:hyperlink>
        </w:p>
        <w:p w14:paraId="7E5D5310" w14:textId="01906A47"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53" w:history="1">
            <w:r w:rsidR="00C103D1" w:rsidRPr="006146A7">
              <w:rPr>
                <w:rStyle w:val="a5"/>
              </w:rPr>
              <w:t>Висновки до другого розділу</w:t>
            </w:r>
            <w:r w:rsidR="00C103D1">
              <w:rPr>
                <w:webHidden/>
              </w:rPr>
              <w:tab/>
            </w:r>
            <w:r w:rsidR="00C103D1">
              <w:rPr>
                <w:webHidden/>
              </w:rPr>
              <w:fldChar w:fldCharType="begin"/>
            </w:r>
            <w:r w:rsidR="00C103D1">
              <w:rPr>
                <w:webHidden/>
              </w:rPr>
              <w:instrText xml:space="preserve"> PAGEREF _Toc137990053 \h </w:instrText>
            </w:r>
            <w:r w:rsidR="00C103D1">
              <w:rPr>
                <w:webHidden/>
              </w:rPr>
            </w:r>
            <w:r w:rsidR="00C103D1">
              <w:rPr>
                <w:webHidden/>
              </w:rPr>
              <w:fldChar w:fldCharType="separate"/>
            </w:r>
            <w:r w:rsidR="009D67F2">
              <w:rPr>
                <w:webHidden/>
              </w:rPr>
              <w:t>31</w:t>
            </w:r>
            <w:r w:rsidR="00C103D1">
              <w:rPr>
                <w:webHidden/>
              </w:rPr>
              <w:fldChar w:fldCharType="end"/>
            </w:r>
          </w:hyperlink>
        </w:p>
        <w:p w14:paraId="5D48891E" w14:textId="57212940" w:rsidR="00C103D1" w:rsidRDefault="00000000">
          <w:pPr>
            <w:pStyle w:val="11"/>
            <w:rPr>
              <w:rFonts w:asciiTheme="minorHAnsi" w:eastAsiaTheme="minorEastAsia" w:hAnsiTheme="minorHAnsi" w:cstheme="minorBidi"/>
              <w:bCs w:val="0"/>
              <w:caps w:val="0"/>
              <w:kern w:val="2"/>
              <w:sz w:val="22"/>
              <w:szCs w:val="22"/>
              <w:lang w:eastAsia="uk-UA"/>
              <w14:ligatures w14:val="standardContextual"/>
            </w:rPr>
          </w:pPr>
          <w:hyperlink w:anchor="_Toc137990054" w:history="1">
            <w:r w:rsidR="00C103D1" w:rsidRPr="006146A7">
              <w:rPr>
                <w:rStyle w:val="a5"/>
              </w:rPr>
              <w:t>Розділ 3. РОЗРОБКА ДОДАТКУ ТА НАВЧАННЯ МОДЕЛІ</w:t>
            </w:r>
            <w:r w:rsidR="00C103D1">
              <w:rPr>
                <w:webHidden/>
              </w:rPr>
              <w:tab/>
            </w:r>
            <w:r w:rsidR="00C103D1">
              <w:rPr>
                <w:webHidden/>
              </w:rPr>
              <w:fldChar w:fldCharType="begin"/>
            </w:r>
            <w:r w:rsidR="00C103D1">
              <w:rPr>
                <w:webHidden/>
              </w:rPr>
              <w:instrText xml:space="preserve"> PAGEREF _Toc137990054 \h </w:instrText>
            </w:r>
            <w:r w:rsidR="00C103D1">
              <w:rPr>
                <w:webHidden/>
              </w:rPr>
            </w:r>
            <w:r w:rsidR="00C103D1">
              <w:rPr>
                <w:webHidden/>
              </w:rPr>
              <w:fldChar w:fldCharType="separate"/>
            </w:r>
            <w:r w:rsidR="009D67F2">
              <w:rPr>
                <w:webHidden/>
              </w:rPr>
              <w:t>32</w:t>
            </w:r>
            <w:r w:rsidR="00C103D1">
              <w:rPr>
                <w:webHidden/>
              </w:rPr>
              <w:fldChar w:fldCharType="end"/>
            </w:r>
          </w:hyperlink>
        </w:p>
        <w:p w14:paraId="42C12AED" w14:textId="416CBC03"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55" w:history="1">
            <w:r w:rsidR="00C103D1" w:rsidRPr="006146A7">
              <w:rPr>
                <w:rStyle w:val="a5"/>
              </w:rPr>
              <w:t>3.1 Формування набору навчальних зображень</w:t>
            </w:r>
            <w:r w:rsidR="00C103D1">
              <w:rPr>
                <w:webHidden/>
              </w:rPr>
              <w:tab/>
            </w:r>
            <w:r w:rsidR="00C103D1">
              <w:rPr>
                <w:webHidden/>
              </w:rPr>
              <w:fldChar w:fldCharType="begin"/>
            </w:r>
            <w:r w:rsidR="00C103D1">
              <w:rPr>
                <w:webHidden/>
              </w:rPr>
              <w:instrText xml:space="preserve"> PAGEREF _Toc137990055 \h </w:instrText>
            </w:r>
            <w:r w:rsidR="00C103D1">
              <w:rPr>
                <w:webHidden/>
              </w:rPr>
            </w:r>
            <w:r w:rsidR="00C103D1">
              <w:rPr>
                <w:webHidden/>
              </w:rPr>
              <w:fldChar w:fldCharType="separate"/>
            </w:r>
            <w:r w:rsidR="009D67F2">
              <w:rPr>
                <w:webHidden/>
              </w:rPr>
              <w:t>32</w:t>
            </w:r>
            <w:r w:rsidR="00C103D1">
              <w:rPr>
                <w:webHidden/>
              </w:rPr>
              <w:fldChar w:fldCharType="end"/>
            </w:r>
          </w:hyperlink>
        </w:p>
        <w:p w14:paraId="07989693" w14:textId="52C06564"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56" w:history="1">
            <w:r w:rsidR="00C103D1" w:rsidRPr="006146A7">
              <w:rPr>
                <w:rStyle w:val="a5"/>
              </w:rPr>
              <w:t>3.2 Результати обробки зображень</w:t>
            </w:r>
            <w:r w:rsidR="00C103D1">
              <w:rPr>
                <w:webHidden/>
              </w:rPr>
              <w:tab/>
            </w:r>
            <w:r w:rsidR="00C103D1">
              <w:rPr>
                <w:webHidden/>
              </w:rPr>
              <w:fldChar w:fldCharType="begin"/>
            </w:r>
            <w:r w:rsidR="00C103D1">
              <w:rPr>
                <w:webHidden/>
              </w:rPr>
              <w:instrText xml:space="preserve"> PAGEREF _Toc137990056 \h </w:instrText>
            </w:r>
            <w:r w:rsidR="00C103D1">
              <w:rPr>
                <w:webHidden/>
              </w:rPr>
            </w:r>
            <w:r w:rsidR="00C103D1">
              <w:rPr>
                <w:webHidden/>
              </w:rPr>
              <w:fldChar w:fldCharType="separate"/>
            </w:r>
            <w:r w:rsidR="009D67F2">
              <w:rPr>
                <w:webHidden/>
              </w:rPr>
              <w:t>33</w:t>
            </w:r>
            <w:r w:rsidR="00C103D1">
              <w:rPr>
                <w:webHidden/>
              </w:rPr>
              <w:fldChar w:fldCharType="end"/>
            </w:r>
          </w:hyperlink>
        </w:p>
        <w:p w14:paraId="03D53C07" w14:textId="7318DF5C"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57" w:history="1">
            <w:r w:rsidR="00C103D1" w:rsidRPr="006146A7">
              <w:rPr>
                <w:rStyle w:val="a5"/>
              </w:rPr>
              <w:t>3.3 Діаграма активності</w:t>
            </w:r>
            <w:r w:rsidR="00C103D1">
              <w:rPr>
                <w:webHidden/>
              </w:rPr>
              <w:tab/>
            </w:r>
            <w:r w:rsidR="00C103D1">
              <w:rPr>
                <w:webHidden/>
              </w:rPr>
              <w:fldChar w:fldCharType="begin"/>
            </w:r>
            <w:r w:rsidR="00C103D1">
              <w:rPr>
                <w:webHidden/>
              </w:rPr>
              <w:instrText xml:space="preserve"> PAGEREF _Toc137990057 \h </w:instrText>
            </w:r>
            <w:r w:rsidR="00C103D1">
              <w:rPr>
                <w:webHidden/>
              </w:rPr>
            </w:r>
            <w:r w:rsidR="00C103D1">
              <w:rPr>
                <w:webHidden/>
              </w:rPr>
              <w:fldChar w:fldCharType="separate"/>
            </w:r>
            <w:r w:rsidR="009D67F2">
              <w:rPr>
                <w:webHidden/>
              </w:rPr>
              <w:t>33</w:t>
            </w:r>
            <w:r w:rsidR="00C103D1">
              <w:rPr>
                <w:webHidden/>
              </w:rPr>
              <w:fldChar w:fldCharType="end"/>
            </w:r>
          </w:hyperlink>
        </w:p>
        <w:p w14:paraId="266C9BFB" w14:textId="0AD71CC1"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58" w:history="1">
            <w:r w:rsidR="00C103D1" w:rsidRPr="006146A7">
              <w:rPr>
                <w:rStyle w:val="a5"/>
              </w:rPr>
              <w:t>Висновки до третього розділу</w:t>
            </w:r>
            <w:r w:rsidR="00C103D1">
              <w:rPr>
                <w:webHidden/>
              </w:rPr>
              <w:tab/>
            </w:r>
            <w:r w:rsidR="00C103D1">
              <w:rPr>
                <w:webHidden/>
              </w:rPr>
              <w:fldChar w:fldCharType="begin"/>
            </w:r>
            <w:r w:rsidR="00C103D1">
              <w:rPr>
                <w:webHidden/>
              </w:rPr>
              <w:instrText xml:space="preserve"> PAGEREF _Toc137990058 \h </w:instrText>
            </w:r>
            <w:r w:rsidR="00C103D1">
              <w:rPr>
                <w:webHidden/>
              </w:rPr>
            </w:r>
            <w:r w:rsidR="00C103D1">
              <w:rPr>
                <w:webHidden/>
              </w:rPr>
              <w:fldChar w:fldCharType="separate"/>
            </w:r>
            <w:r w:rsidR="009D67F2">
              <w:rPr>
                <w:webHidden/>
              </w:rPr>
              <w:t>34</w:t>
            </w:r>
            <w:r w:rsidR="00C103D1">
              <w:rPr>
                <w:webHidden/>
              </w:rPr>
              <w:fldChar w:fldCharType="end"/>
            </w:r>
          </w:hyperlink>
        </w:p>
        <w:p w14:paraId="2FA8B1F1" w14:textId="5D08960D" w:rsidR="00C103D1" w:rsidRDefault="00000000">
          <w:pPr>
            <w:pStyle w:val="11"/>
            <w:rPr>
              <w:rFonts w:asciiTheme="minorHAnsi" w:eastAsiaTheme="minorEastAsia" w:hAnsiTheme="minorHAnsi" w:cstheme="minorBidi"/>
              <w:bCs w:val="0"/>
              <w:caps w:val="0"/>
              <w:kern w:val="2"/>
              <w:sz w:val="22"/>
              <w:szCs w:val="22"/>
              <w:lang w:eastAsia="uk-UA"/>
              <w14:ligatures w14:val="standardContextual"/>
            </w:rPr>
          </w:pPr>
          <w:hyperlink w:anchor="_Toc137990059" w:history="1">
            <w:r w:rsidR="00C103D1" w:rsidRPr="006146A7">
              <w:rPr>
                <w:rStyle w:val="a5"/>
              </w:rPr>
              <w:t>Розділ 4. ДЕМОНСТРАЦІЯ РЕЗУЛЬТАТІВ РОБОТИ МОДУЛЮ</w:t>
            </w:r>
            <w:r w:rsidR="00C103D1">
              <w:rPr>
                <w:webHidden/>
              </w:rPr>
              <w:tab/>
            </w:r>
            <w:r w:rsidR="00C103D1">
              <w:rPr>
                <w:webHidden/>
              </w:rPr>
              <w:fldChar w:fldCharType="begin"/>
            </w:r>
            <w:r w:rsidR="00C103D1">
              <w:rPr>
                <w:webHidden/>
              </w:rPr>
              <w:instrText xml:space="preserve"> PAGEREF _Toc137990059 \h </w:instrText>
            </w:r>
            <w:r w:rsidR="00C103D1">
              <w:rPr>
                <w:webHidden/>
              </w:rPr>
            </w:r>
            <w:r w:rsidR="00C103D1">
              <w:rPr>
                <w:webHidden/>
              </w:rPr>
              <w:fldChar w:fldCharType="separate"/>
            </w:r>
            <w:r w:rsidR="009D67F2">
              <w:rPr>
                <w:webHidden/>
              </w:rPr>
              <w:t>35</w:t>
            </w:r>
            <w:r w:rsidR="00C103D1">
              <w:rPr>
                <w:webHidden/>
              </w:rPr>
              <w:fldChar w:fldCharType="end"/>
            </w:r>
          </w:hyperlink>
        </w:p>
        <w:p w14:paraId="75BF4882" w14:textId="72961652"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60" w:history="1">
            <w:r w:rsidR="00C103D1" w:rsidRPr="006146A7">
              <w:rPr>
                <w:rStyle w:val="a5"/>
              </w:rPr>
              <w:t>4.1 Процес та результат навчання нейромережі</w:t>
            </w:r>
            <w:r w:rsidR="00C103D1">
              <w:rPr>
                <w:webHidden/>
              </w:rPr>
              <w:tab/>
            </w:r>
            <w:r w:rsidR="00C103D1">
              <w:rPr>
                <w:webHidden/>
              </w:rPr>
              <w:fldChar w:fldCharType="begin"/>
            </w:r>
            <w:r w:rsidR="00C103D1">
              <w:rPr>
                <w:webHidden/>
              </w:rPr>
              <w:instrText xml:space="preserve"> PAGEREF _Toc137990060 \h </w:instrText>
            </w:r>
            <w:r w:rsidR="00C103D1">
              <w:rPr>
                <w:webHidden/>
              </w:rPr>
            </w:r>
            <w:r w:rsidR="00C103D1">
              <w:rPr>
                <w:webHidden/>
              </w:rPr>
              <w:fldChar w:fldCharType="separate"/>
            </w:r>
            <w:r w:rsidR="009D67F2">
              <w:rPr>
                <w:webHidden/>
              </w:rPr>
              <w:t>35</w:t>
            </w:r>
            <w:r w:rsidR="00C103D1">
              <w:rPr>
                <w:webHidden/>
              </w:rPr>
              <w:fldChar w:fldCharType="end"/>
            </w:r>
          </w:hyperlink>
        </w:p>
        <w:p w14:paraId="464D9AE3" w14:textId="62CC7E59"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61" w:history="1">
            <w:r w:rsidR="00C103D1" w:rsidRPr="006146A7">
              <w:rPr>
                <w:rStyle w:val="a5"/>
              </w:rPr>
              <w:t>4.2 Оцінка якості навчання</w:t>
            </w:r>
            <w:r w:rsidR="00C103D1">
              <w:rPr>
                <w:webHidden/>
              </w:rPr>
              <w:tab/>
            </w:r>
            <w:r w:rsidR="00C103D1">
              <w:rPr>
                <w:webHidden/>
              </w:rPr>
              <w:fldChar w:fldCharType="begin"/>
            </w:r>
            <w:r w:rsidR="00C103D1">
              <w:rPr>
                <w:webHidden/>
              </w:rPr>
              <w:instrText xml:space="preserve"> PAGEREF _Toc137990061 \h </w:instrText>
            </w:r>
            <w:r w:rsidR="00C103D1">
              <w:rPr>
                <w:webHidden/>
              </w:rPr>
            </w:r>
            <w:r w:rsidR="00C103D1">
              <w:rPr>
                <w:webHidden/>
              </w:rPr>
              <w:fldChar w:fldCharType="separate"/>
            </w:r>
            <w:r w:rsidR="009D67F2">
              <w:rPr>
                <w:webHidden/>
              </w:rPr>
              <w:t>36</w:t>
            </w:r>
            <w:r w:rsidR="00C103D1">
              <w:rPr>
                <w:webHidden/>
              </w:rPr>
              <w:fldChar w:fldCharType="end"/>
            </w:r>
          </w:hyperlink>
        </w:p>
        <w:p w14:paraId="2A3BD374" w14:textId="678A9948"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62" w:history="1">
            <w:r w:rsidR="00C103D1" w:rsidRPr="006146A7">
              <w:rPr>
                <w:rStyle w:val="a5"/>
              </w:rPr>
              <w:t>4.3 Приклад виявлення об’єктів</w:t>
            </w:r>
            <w:r w:rsidR="00C103D1">
              <w:rPr>
                <w:webHidden/>
              </w:rPr>
              <w:tab/>
            </w:r>
            <w:r w:rsidR="00C103D1">
              <w:rPr>
                <w:webHidden/>
              </w:rPr>
              <w:fldChar w:fldCharType="begin"/>
            </w:r>
            <w:r w:rsidR="00C103D1">
              <w:rPr>
                <w:webHidden/>
              </w:rPr>
              <w:instrText xml:space="preserve"> PAGEREF _Toc137990062 \h </w:instrText>
            </w:r>
            <w:r w:rsidR="00C103D1">
              <w:rPr>
                <w:webHidden/>
              </w:rPr>
            </w:r>
            <w:r w:rsidR="00C103D1">
              <w:rPr>
                <w:webHidden/>
              </w:rPr>
              <w:fldChar w:fldCharType="separate"/>
            </w:r>
            <w:r w:rsidR="009D67F2">
              <w:rPr>
                <w:webHidden/>
              </w:rPr>
              <w:t>40</w:t>
            </w:r>
            <w:r w:rsidR="00C103D1">
              <w:rPr>
                <w:webHidden/>
              </w:rPr>
              <w:fldChar w:fldCharType="end"/>
            </w:r>
          </w:hyperlink>
        </w:p>
        <w:p w14:paraId="542BCC93" w14:textId="3ED2F17E"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63" w:history="1">
            <w:r w:rsidR="00C103D1" w:rsidRPr="006146A7">
              <w:rPr>
                <w:rStyle w:val="a5"/>
              </w:rPr>
              <w:t>4.4 Приклад авто наведення прицілу на об’єкт</w:t>
            </w:r>
            <w:r w:rsidR="00C103D1">
              <w:rPr>
                <w:webHidden/>
              </w:rPr>
              <w:tab/>
            </w:r>
            <w:r w:rsidR="00C103D1">
              <w:rPr>
                <w:webHidden/>
              </w:rPr>
              <w:fldChar w:fldCharType="begin"/>
            </w:r>
            <w:r w:rsidR="00C103D1">
              <w:rPr>
                <w:webHidden/>
              </w:rPr>
              <w:instrText xml:space="preserve"> PAGEREF _Toc137990063 \h </w:instrText>
            </w:r>
            <w:r w:rsidR="00C103D1">
              <w:rPr>
                <w:webHidden/>
              </w:rPr>
            </w:r>
            <w:r w:rsidR="00C103D1">
              <w:rPr>
                <w:webHidden/>
              </w:rPr>
              <w:fldChar w:fldCharType="separate"/>
            </w:r>
            <w:r w:rsidR="009D67F2">
              <w:rPr>
                <w:webHidden/>
              </w:rPr>
              <w:t>41</w:t>
            </w:r>
            <w:r w:rsidR="00C103D1">
              <w:rPr>
                <w:webHidden/>
              </w:rPr>
              <w:fldChar w:fldCharType="end"/>
            </w:r>
          </w:hyperlink>
        </w:p>
        <w:p w14:paraId="2F540F86" w14:textId="0A8EF9FC"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64" w:history="1">
            <w:r w:rsidR="00C103D1" w:rsidRPr="006146A7">
              <w:rPr>
                <w:rStyle w:val="a5"/>
              </w:rPr>
              <w:t>4.5 Інструкція використання</w:t>
            </w:r>
            <w:r w:rsidR="00C103D1">
              <w:rPr>
                <w:webHidden/>
              </w:rPr>
              <w:tab/>
            </w:r>
            <w:r w:rsidR="00C103D1">
              <w:rPr>
                <w:webHidden/>
              </w:rPr>
              <w:fldChar w:fldCharType="begin"/>
            </w:r>
            <w:r w:rsidR="00C103D1">
              <w:rPr>
                <w:webHidden/>
              </w:rPr>
              <w:instrText xml:space="preserve"> PAGEREF _Toc137990064 \h </w:instrText>
            </w:r>
            <w:r w:rsidR="00C103D1">
              <w:rPr>
                <w:webHidden/>
              </w:rPr>
            </w:r>
            <w:r w:rsidR="00C103D1">
              <w:rPr>
                <w:webHidden/>
              </w:rPr>
              <w:fldChar w:fldCharType="separate"/>
            </w:r>
            <w:r w:rsidR="009D67F2">
              <w:rPr>
                <w:webHidden/>
              </w:rPr>
              <w:t>41</w:t>
            </w:r>
            <w:r w:rsidR="00C103D1">
              <w:rPr>
                <w:webHidden/>
              </w:rPr>
              <w:fldChar w:fldCharType="end"/>
            </w:r>
          </w:hyperlink>
        </w:p>
        <w:p w14:paraId="46E465A4" w14:textId="1B739937"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65" w:history="1">
            <w:r w:rsidR="00C103D1" w:rsidRPr="006146A7">
              <w:rPr>
                <w:rStyle w:val="a5"/>
              </w:rPr>
              <w:t>Висновки до четвертого розділу</w:t>
            </w:r>
            <w:r w:rsidR="00C103D1">
              <w:rPr>
                <w:webHidden/>
              </w:rPr>
              <w:tab/>
            </w:r>
            <w:r w:rsidR="00C103D1">
              <w:rPr>
                <w:webHidden/>
              </w:rPr>
              <w:fldChar w:fldCharType="begin"/>
            </w:r>
            <w:r w:rsidR="00C103D1">
              <w:rPr>
                <w:webHidden/>
              </w:rPr>
              <w:instrText xml:space="preserve"> PAGEREF _Toc137990065 \h </w:instrText>
            </w:r>
            <w:r w:rsidR="00C103D1">
              <w:rPr>
                <w:webHidden/>
              </w:rPr>
            </w:r>
            <w:r w:rsidR="00C103D1">
              <w:rPr>
                <w:webHidden/>
              </w:rPr>
              <w:fldChar w:fldCharType="separate"/>
            </w:r>
            <w:r w:rsidR="009D67F2">
              <w:rPr>
                <w:webHidden/>
              </w:rPr>
              <w:t>42</w:t>
            </w:r>
            <w:r w:rsidR="00C103D1">
              <w:rPr>
                <w:webHidden/>
              </w:rPr>
              <w:fldChar w:fldCharType="end"/>
            </w:r>
          </w:hyperlink>
        </w:p>
        <w:p w14:paraId="431C15E0" w14:textId="1969117D" w:rsidR="00C103D1" w:rsidRDefault="00000000">
          <w:pPr>
            <w:pStyle w:val="11"/>
            <w:rPr>
              <w:rFonts w:asciiTheme="minorHAnsi" w:eastAsiaTheme="minorEastAsia" w:hAnsiTheme="minorHAnsi" w:cstheme="minorBidi"/>
              <w:bCs w:val="0"/>
              <w:caps w:val="0"/>
              <w:kern w:val="2"/>
              <w:sz w:val="22"/>
              <w:szCs w:val="22"/>
              <w:lang w:eastAsia="uk-UA"/>
              <w14:ligatures w14:val="standardContextual"/>
            </w:rPr>
          </w:pPr>
          <w:hyperlink w:anchor="_Toc137990066" w:history="1">
            <w:r w:rsidR="00C103D1" w:rsidRPr="006146A7">
              <w:rPr>
                <w:rStyle w:val="a5"/>
              </w:rPr>
              <w:t>ВИСНОВКИ</w:t>
            </w:r>
            <w:r w:rsidR="00C103D1">
              <w:rPr>
                <w:webHidden/>
              </w:rPr>
              <w:tab/>
            </w:r>
            <w:r w:rsidR="00C103D1">
              <w:rPr>
                <w:webHidden/>
              </w:rPr>
              <w:fldChar w:fldCharType="begin"/>
            </w:r>
            <w:r w:rsidR="00C103D1">
              <w:rPr>
                <w:webHidden/>
              </w:rPr>
              <w:instrText xml:space="preserve"> PAGEREF _Toc137990066 \h </w:instrText>
            </w:r>
            <w:r w:rsidR="00C103D1">
              <w:rPr>
                <w:webHidden/>
              </w:rPr>
            </w:r>
            <w:r w:rsidR="00C103D1">
              <w:rPr>
                <w:webHidden/>
              </w:rPr>
              <w:fldChar w:fldCharType="separate"/>
            </w:r>
            <w:r w:rsidR="009D67F2">
              <w:rPr>
                <w:webHidden/>
              </w:rPr>
              <w:t>43</w:t>
            </w:r>
            <w:r w:rsidR="00C103D1">
              <w:rPr>
                <w:webHidden/>
              </w:rPr>
              <w:fldChar w:fldCharType="end"/>
            </w:r>
          </w:hyperlink>
        </w:p>
        <w:p w14:paraId="27800F4A" w14:textId="5820B549" w:rsidR="00C103D1" w:rsidRDefault="00000000">
          <w:pPr>
            <w:pStyle w:val="11"/>
            <w:rPr>
              <w:rFonts w:asciiTheme="minorHAnsi" w:eastAsiaTheme="minorEastAsia" w:hAnsiTheme="minorHAnsi" w:cstheme="minorBidi"/>
              <w:bCs w:val="0"/>
              <w:caps w:val="0"/>
              <w:kern w:val="2"/>
              <w:sz w:val="22"/>
              <w:szCs w:val="22"/>
              <w:lang w:eastAsia="uk-UA"/>
              <w14:ligatures w14:val="standardContextual"/>
            </w:rPr>
          </w:pPr>
          <w:hyperlink w:anchor="_Toc137990067" w:history="1">
            <w:r w:rsidR="00C103D1" w:rsidRPr="006146A7">
              <w:rPr>
                <w:rStyle w:val="a5"/>
              </w:rPr>
              <w:t>СПИСОК ВИКОРИСТАНИХ ДЖЕРЕЛ</w:t>
            </w:r>
            <w:r w:rsidR="00C103D1">
              <w:rPr>
                <w:webHidden/>
              </w:rPr>
              <w:tab/>
            </w:r>
            <w:r w:rsidR="00C103D1">
              <w:rPr>
                <w:webHidden/>
              </w:rPr>
              <w:fldChar w:fldCharType="begin"/>
            </w:r>
            <w:r w:rsidR="00C103D1">
              <w:rPr>
                <w:webHidden/>
              </w:rPr>
              <w:instrText xml:space="preserve"> PAGEREF _Toc137990067 \h </w:instrText>
            </w:r>
            <w:r w:rsidR="00C103D1">
              <w:rPr>
                <w:webHidden/>
              </w:rPr>
            </w:r>
            <w:r w:rsidR="00C103D1">
              <w:rPr>
                <w:webHidden/>
              </w:rPr>
              <w:fldChar w:fldCharType="separate"/>
            </w:r>
            <w:r w:rsidR="009D67F2">
              <w:rPr>
                <w:webHidden/>
              </w:rPr>
              <w:t>45</w:t>
            </w:r>
            <w:r w:rsidR="00C103D1">
              <w:rPr>
                <w:webHidden/>
              </w:rPr>
              <w:fldChar w:fldCharType="end"/>
            </w:r>
          </w:hyperlink>
        </w:p>
        <w:p w14:paraId="76D74659" w14:textId="5E6E8A0E" w:rsidR="00C103D1" w:rsidRDefault="00000000">
          <w:pPr>
            <w:pStyle w:val="11"/>
            <w:rPr>
              <w:rFonts w:asciiTheme="minorHAnsi" w:eastAsiaTheme="minorEastAsia" w:hAnsiTheme="minorHAnsi" w:cstheme="minorBidi"/>
              <w:bCs w:val="0"/>
              <w:caps w:val="0"/>
              <w:kern w:val="2"/>
              <w:sz w:val="22"/>
              <w:szCs w:val="22"/>
              <w:lang w:eastAsia="uk-UA"/>
              <w14:ligatures w14:val="standardContextual"/>
            </w:rPr>
          </w:pPr>
          <w:hyperlink w:anchor="_Toc137990068" w:history="1">
            <w:r w:rsidR="00C103D1" w:rsidRPr="006146A7">
              <w:rPr>
                <w:rStyle w:val="a5"/>
              </w:rPr>
              <w:t>Додатки</w:t>
            </w:r>
            <w:r w:rsidR="00C103D1">
              <w:rPr>
                <w:webHidden/>
              </w:rPr>
              <w:tab/>
            </w:r>
            <w:r w:rsidR="00C103D1">
              <w:rPr>
                <w:webHidden/>
              </w:rPr>
              <w:fldChar w:fldCharType="begin"/>
            </w:r>
            <w:r w:rsidR="00C103D1">
              <w:rPr>
                <w:webHidden/>
              </w:rPr>
              <w:instrText xml:space="preserve"> PAGEREF _Toc137990068 \h </w:instrText>
            </w:r>
            <w:r w:rsidR="00C103D1">
              <w:rPr>
                <w:webHidden/>
              </w:rPr>
            </w:r>
            <w:r w:rsidR="00C103D1">
              <w:rPr>
                <w:webHidden/>
              </w:rPr>
              <w:fldChar w:fldCharType="separate"/>
            </w:r>
            <w:r w:rsidR="009D67F2">
              <w:rPr>
                <w:webHidden/>
              </w:rPr>
              <w:t>46</w:t>
            </w:r>
            <w:r w:rsidR="00C103D1">
              <w:rPr>
                <w:webHidden/>
              </w:rPr>
              <w:fldChar w:fldCharType="end"/>
            </w:r>
          </w:hyperlink>
        </w:p>
        <w:p w14:paraId="3BB2B493" w14:textId="62136D48"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69" w:history="1">
            <w:r w:rsidR="00C103D1" w:rsidRPr="006146A7">
              <w:rPr>
                <w:rStyle w:val="a5"/>
              </w:rPr>
              <w:t>ДОДАТОК А</w:t>
            </w:r>
            <w:r w:rsidR="00C103D1">
              <w:rPr>
                <w:webHidden/>
              </w:rPr>
              <w:tab/>
            </w:r>
            <w:r w:rsidR="00C103D1">
              <w:rPr>
                <w:webHidden/>
              </w:rPr>
              <w:fldChar w:fldCharType="begin"/>
            </w:r>
            <w:r w:rsidR="00C103D1">
              <w:rPr>
                <w:webHidden/>
              </w:rPr>
              <w:instrText xml:space="preserve"> PAGEREF _Toc137990069 \h </w:instrText>
            </w:r>
            <w:r w:rsidR="00C103D1">
              <w:rPr>
                <w:webHidden/>
              </w:rPr>
            </w:r>
            <w:r w:rsidR="00C103D1">
              <w:rPr>
                <w:webHidden/>
              </w:rPr>
              <w:fldChar w:fldCharType="separate"/>
            </w:r>
            <w:r w:rsidR="009D67F2">
              <w:rPr>
                <w:webHidden/>
              </w:rPr>
              <w:t>46</w:t>
            </w:r>
            <w:r w:rsidR="00C103D1">
              <w:rPr>
                <w:webHidden/>
              </w:rPr>
              <w:fldChar w:fldCharType="end"/>
            </w:r>
          </w:hyperlink>
        </w:p>
        <w:p w14:paraId="51C64923" w14:textId="20E891FC"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70" w:history="1">
            <w:r w:rsidR="00C103D1" w:rsidRPr="006146A7">
              <w:rPr>
                <w:rStyle w:val="a5"/>
              </w:rPr>
              <w:t>ДОДАТОК Б</w:t>
            </w:r>
            <w:r w:rsidR="00C103D1">
              <w:rPr>
                <w:webHidden/>
              </w:rPr>
              <w:tab/>
            </w:r>
            <w:r w:rsidR="00C103D1">
              <w:rPr>
                <w:webHidden/>
              </w:rPr>
              <w:fldChar w:fldCharType="begin"/>
            </w:r>
            <w:r w:rsidR="00C103D1">
              <w:rPr>
                <w:webHidden/>
              </w:rPr>
              <w:instrText xml:space="preserve"> PAGEREF _Toc137990070 \h </w:instrText>
            </w:r>
            <w:r w:rsidR="00C103D1">
              <w:rPr>
                <w:webHidden/>
              </w:rPr>
            </w:r>
            <w:r w:rsidR="00C103D1">
              <w:rPr>
                <w:webHidden/>
              </w:rPr>
              <w:fldChar w:fldCharType="separate"/>
            </w:r>
            <w:r w:rsidR="009D67F2">
              <w:rPr>
                <w:webHidden/>
              </w:rPr>
              <w:t>47</w:t>
            </w:r>
            <w:r w:rsidR="00C103D1">
              <w:rPr>
                <w:webHidden/>
              </w:rPr>
              <w:fldChar w:fldCharType="end"/>
            </w:r>
          </w:hyperlink>
        </w:p>
        <w:p w14:paraId="3EF0A679" w14:textId="3304483B" w:rsidR="00C103D1" w:rsidRDefault="00000000">
          <w:pPr>
            <w:pStyle w:val="21"/>
            <w:rPr>
              <w:rFonts w:asciiTheme="minorHAnsi" w:eastAsiaTheme="minorEastAsia" w:hAnsiTheme="minorHAnsi" w:cstheme="minorBidi"/>
              <w:bCs w:val="0"/>
              <w:kern w:val="2"/>
              <w:sz w:val="22"/>
              <w:szCs w:val="22"/>
              <w:lang w:eastAsia="uk-UA"/>
              <w14:ligatures w14:val="standardContextual"/>
            </w:rPr>
          </w:pPr>
          <w:hyperlink w:anchor="_Toc137990071" w:history="1">
            <w:r w:rsidR="00C103D1" w:rsidRPr="006146A7">
              <w:rPr>
                <w:rStyle w:val="a5"/>
              </w:rPr>
              <w:t>ДОДАТОК В</w:t>
            </w:r>
            <w:r w:rsidR="00C103D1">
              <w:rPr>
                <w:webHidden/>
              </w:rPr>
              <w:tab/>
            </w:r>
            <w:r w:rsidR="00C103D1">
              <w:rPr>
                <w:webHidden/>
              </w:rPr>
              <w:fldChar w:fldCharType="begin"/>
            </w:r>
            <w:r w:rsidR="00C103D1">
              <w:rPr>
                <w:webHidden/>
              </w:rPr>
              <w:instrText xml:space="preserve"> PAGEREF _Toc137990071 \h </w:instrText>
            </w:r>
            <w:r w:rsidR="00C103D1">
              <w:rPr>
                <w:webHidden/>
              </w:rPr>
            </w:r>
            <w:r w:rsidR="00C103D1">
              <w:rPr>
                <w:webHidden/>
              </w:rPr>
              <w:fldChar w:fldCharType="separate"/>
            </w:r>
            <w:r w:rsidR="009D67F2">
              <w:rPr>
                <w:webHidden/>
              </w:rPr>
              <w:t>56</w:t>
            </w:r>
            <w:r w:rsidR="00C103D1">
              <w:rPr>
                <w:webHidden/>
              </w:rPr>
              <w:fldChar w:fldCharType="end"/>
            </w:r>
          </w:hyperlink>
        </w:p>
        <w:p w14:paraId="65921626" w14:textId="312F32DF" w:rsidR="00225AD9" w:rsidRDefault="00563D5C" w:rsidP="00992F69">
          <w:pPr>
            <w:ind w:firstLine="0"/>
            <w:rPr>
              <w:smallCaps/>
            </w:rPr>
          </w:pPr>
          <w:r>
            <w:fldChar w:fldCharType="end"/>
          </w:r>
        </w:p>
      </w:sdtContent>
    </w:sdt>
    <w:p w14:paraId="3068A2AC" w14:textId="77777777" w:rsidR="00225AD9" w:rsidRDefault="00CC0737" w:rsidP="00992E0D">
      <w:pPr>
        <w:pStyle w:val="1"/>
      </w:pPr>
      <w:bookmarkStart w:id="1" w:name="_Toc137990033"/>
      <w:r w:rsidRPr="00992E0D">
        <w:rPr>
          <w:caps w:val="0"/>
        </w:rPr>
        <w:lastRenderedPageBreak/>
        <w:t>ВСТУП</w:t>
      </w:r>
      <w:bookmarkEnd w:id="1"/>
    </w:p>
    <w:p w14:paraId="3935656B" w14:textId="35BC2349" w:rsidR="00370043" w:rsidRDefault="00370043" w:rsidP="00CC1F8F">
      <w:pPr>
        <w:jc w:val="both"/>
      </w:pPr>
      <w:r w:rsidRPr="00682AA9">
        <w:t xml:space="preserve">Метою дипломної роботи є розробка додатку </w:t>
      </w:r>
      <w:r w:rsidR="00F505C6">
        <w:t>а</w:t>
      </w:r>
      <w:r w:rsidRPr="00682AA9">
        <w:t xml:space="preserve">систента для гри </w:t>
      </w:r>
      <w:proofErr w:type="spellStart"/>
      <w:r w:rsidRPr="00682AA9">
        <w:t>Counter-Strike</w:t>
      </w:r>
      <w:proofErr w:type="spellEnd"/>
      <w:r w:rsidRPr="00682AA9">
        <w:t xml:space="preserve"> </w:t>
      </w:r>
      <w:proofErr w:type="spellStart"/>
      <w:r w:rsidRPr="00682AA9">
        <w:t>Global</w:t>
      </w:r>
      <w:proofErr w:type="spellEnd"/>
      <w:r w:rsidRPr="00682AA9">
        <w:t xml:space="preserve"> </w:t>
      </w:r>
      <w:proofErr w:type="spellStart"/>
      <w:r w:rsidRPr="00682AA9">
        <w:t>Offensive</w:t>
      </w:r>
      <w:proofErr w:type="spellEnd"/>
      <w:r w:rsidRPr="00682AA9">
        <w:t>, з використанням нейромереж</w:t>
      </w:r>
      <w:r w:rsidR="00F505C6">
        <w:t>, алгоритмів  виявлення об’єктів</w:t>
      </w:r>
      <w:r w:rsidRPr="00682AA9">
        <w:t xml:space="preserve"> та алгоритм</w:t>
      </w:r>
      <w:r w:rsidR="00F505C6">
        <w:t xml:space="preserve">у </w:t>
      </w:r>
      <w:proofErr w:type="spellStart"/>
      <w:r w:rsidR="001373AB">
        <w:rPr>
          <w:lang w:val="en-US"/>
        </w:rPr>
        <w:t>Windmouse</w:t>
      </w:r>
      <w:proofErr w:type="spellEnd"/>
      <w:r w:rsidRPr="00682AA9">
        <w:t>.</w:t>
      </w:r>
    </w:p>
    <w:p w14:paraId="508097E8" w14:textId="77777777" w:rsidR="006865FD" w:rsidRDefault="006865FD" w:rsidP="00CC1F8F">
      <w:pPr>
        <w:jc w:val="both"/>
      </w:pPr>
      <w:r w:rsidRPr="006865FD">
        <w:t>Завдання</w:t>
      </w:r>
      <w:r>
        <w:t xml:space="preserve"> дипломної роботи:</w:t>
      </w:r>
    </w:p>
    <w:p w14:paraId="7050778B" w14:textId="77777777" w:rsidR="006865FD" w:rsidRPr="006865FD" w:rsidRDefault="006865FD" w:rsidP="00CC1F8F">
      <w:pPr>
        <w:numPr>
          <w:ilvl w:val="0"/>
          <w:numId w:val="16"/>
        </w:numPr>
        <w:tabs>
          <w:tab w:val="clear" w:pos="720"/>
        </w:tabs>
        <w:ind w:left="993" w:hanging="284"/>
        <w:jc w:val="both"/>
      </w:pPr>
      <w:r w:rsidRPr="006865FD">
        <w:t xml:space="preserve">Підготовка набору зображень. </w:t>
      </w:r>
    </w:p>
    <w:p w14:paraId="5A070EA6" w14:textId="139112FB" w:rsidR="006865FD" w:rsidRPr="006865FD" w:rsidRDefault="006865FD" w:rsidP="00CC1F8F">
      <w:pPr>
        <w:numPr>
          <w:ilvl w:val="0"/>
          <w:numId w:val="16"/>
        </w:numPr>
        <w:tabs>
          <w:tab w:val="clear" w:pos="720"/>
        </w:tabs>
        <w:ind w:left="993" w:hanging="284"/>
        <w:jc w:val="both"/>
      </w:pPr>
      <w:r w:rsidRPr="006865FD">
        <w:t>Створення міток класів на зображенн</w:t>
      </w:r>
      <w:r w:rsidR="00F505C6">
        <w:t>ях</w:t>
      </w:r>
      <w:r w:rsidRPr="006865FD">
        <w:t>.</w:t>
      </w:r>
    </w:p>
    <w:p w14:paraId="5BC9D995" w14:textId="741C16BA" w:rsidR="006865FD" w:rsidRPr="006865FD" w:rsidRDefault="006865FD" w:rsidP="00CC1F8F">
      <w:pPr>
        <w:numPr>
          <w:ilvl w:val="0"/>
          <w:numId w:val="16"/>
        </w:numPr>
        <w:tabs>
          <w:tab w:val="clear" w:pos="720"/>
        </w:tabs>
        <w:ind w:left="993" w:hanging="284"/>
        <w:jc w:val="both"/>
      </w:pPr>
      <w:r w:rsidRPr="006865FD">
        <w:t>Тренування моделі Yolov</w:t>
      </w:r>
      <w:r w:rsidR="005D7AE2">
        <w:t>8</w:t>
      </w:r>
      <w:r w:rsidRPr="006865FD">
        <w:t xml:space="preserve"> на підготовленому </w:t>
      </w:r>
      <w:proofErr w:type="spellStart"/>
      <w:r w:rsidRPr="006865FD">
        <w:t>датасеті</w:t>
      </w:r>
      <w:proofErr w:type="spellEnd"/>
      <w:r w:rsidRPr="006865FD">
        <w:t>.</w:t>
      </w:r>
    </w:p>
    <w:p w14:paraId="69AD1CD1" w14:textId="77777777" w:rsidR="006865FD" w:rsidRPr="006865FD" w:rsidRDefault="006865FD" w:rsidP="00CC1F8F">
      <w:pPr>
        <w:numPr>
          <w:ilvl w:val="0"/>
          <w:numId w:val="16"/>
        </w:numPr>
        <w:tabs>
          <w:tab w:val="clear" w:pos="720"/>
        </w:tabs>
        <w:ind w:left="993" w:hanging="284"/>
        <w:jc w:val="both"/>
      </w:pPr>
      <w:r w:rsidRPr="006865FD">
        <w:t>Оцінка якості моделі.</w:t>
      </w:r>
    </w:p>
    <w:p w14:paraId="31376926" w14:textId="1200B0CB" w:rsidR="006865FD" w:rsidRDefault="006865FD" w:rsidP="00CC1F8F">
      <w:pPr>
        <w:numPr>
          <w:ilvl w:val="0"/>
          <w:numId w:val="16"/>
        </w:numPr>
        <w:tabs>
          <w:tab w:val="clear" w:pos="720"/>
        </w:tabs>
        <w:ind w:left="993" w:hanging="284"/>
        <w:jc w:val="both"/>
      </w:pPr>
      <w:r w:rsidRPr="006865FD">
        <w:t xml:space="preserve">Розробка </w:t>
      </w:r>
      <w:r w:rsidR="00BA0274">
        <w:t>додатку-асистента</w:t>
      </w:r>
      <w:r w:rsidR="005D7AE2">
        <w:t xml:space="preserve"> для виявлення об’єктів</w:t>
      </w:r>
      <w:r w:rsidRPr="006865FD">
        <w:t>.</w:t>
      </w:r>
    </w:p>
    <w:p w14:paraId="39F03573" w14:textId="5AC9520B" w:rsidR="005D7AE2" w:rsidRPr="006865FD" w:rsidRDefault="005D7AE2" w:rsidP="000C7CA6">
      <w:pPr>
        <w:numPr>
          <w:ilvl w:val="0"/>
          <w:numId w:val="16"/>
        </w:numPr>
        <w:tabs>
          <w:tab w:val="clear" w:pos="720"/>
        </w:tabs>
        <w:ind w:left="993" w:hanging="284"/>
        <w:jc w:val="both"/>
      </w:pPr>
      <w:r>
        <w:t>Імплементація алгоритму авто-наведення.</w:t>
      </w:r>
    </w:p>
    <w:p w14:paraId="35C9ADDF" w14:textId="2916896D" w:rsidR="006865FD" w:rsidRPr="006865FD" w:rsidRDefault="00BA0274" w:rsidP="00CC1F8F">
      <w:pPr>
        <w:numPr>
          <w:ilvl w:val="0"/>
          <w:numId w:val="16"/>
        </w:numPr>
        <w:tabs>
          <w:tab w:val="clear" w:pos="720"/>
        </w:tabs>
        <w:ind w:left="993" w:hanging="284"/>
        <w:jc w:val="both"/>
      </w:pPr>
      <w:r>
        <w:t>Тестування і в</w:t>
      </w:r>
      <w:r w:rsidR="006865FD" w:rsidRPr="006865FD">
        <w:t>иправлення помилок</w:t>
      </w:r>
    </w:p>
    <w:p w14:paraId="15202067" w14:textId="77777777" w:rsidR="006865FD" w:rsidRDefault="006865FD" w:rsidP="00CC1F8F">
      <w:pPr>
        <w:numPr>
          <w:ilvl w:val="0"/>
          <w:numId w:val="16"/>
        </w:numPr>
        <w:tabs>
          <w:tab w:val="clear" w:pos="720"/>
        </w:tabs>
        <w:ind w:left="993" w:hanging="284"/>
        <w:jc w:val="both"/>
      </w:pPr>
      <w:r w:rsidRPr="006865FD">
        <w:t>Покращення моделі.</w:t>
      </w:r>
    </w:p>
    <w:p w14:paraId="31CD209D" w14:textId="26E86CF1" w:rsidR="00BA0274" w:rsidRDefault="003117CF" w:rsidP="00CC1F8F">
      <w:pPr>
        <w:jc w:val="both"/>
        <w:rPr>
          <w:lang w:val="ru-RU"/>
        </w:rPr>
      </w:pPr>
      <w:r>
        <w:t xml:space="preserve">Об’єктом дослідження </w:t>
      </w:r>
      <w:r w:rsidR="00375A23">
        <w:t>дипломної</w:t>
      </w:r>
      <w:r>
        <w:t xml:space="preserve"> роботи є </w:t>
      </w:r>
      <w:r w:rsidR="005D7AE2">
        <w:t>моделі виявлення об’єктів на основі нейронних мереж</w:t>
      </w:r>
      <w:r>
        <w:t>.</w:t>
      </w:r>
      <w:r w:rsidR="00D3412C" w:rsidRPr="00D3412C">
        <w:rPr>
          <w:lang w:val="ru-RU"/>
        </w:rPr>
        <w:t xml:space="preserve"> </w:t>
      </w:r>
    </w:p>
    <w:p w14:paraId="0C87C179" w14:textId="21B503EA" w:rsidR="00225AD9" w:rsidRDefault="003117CF" w:rsidP="00CC1F8F">
      <w:pPr>
        <w:jc w:val="both"/>
      </w:pPr>
      <w:r>
        <w:t xml:space="preserve">Предметом дослідження </w:t>
      </w:r>
      <w:r w:rsidR="00375A23">
        <w:t>дипломної</w:t>
      </w:r>
      <w:r>
        <w:t xml:space="preserve"> роботи є </w:t>
      </w:r>
      <w:r w:rsidR="00370043">
        <w:t>навчання</w:t>
      </w:r>
      <w:r>
        <w:t xml:space="preserve"> нейромережі,</w:t>
      </w:r>
      <w:r w:rsidR="00BA0274">
        <w:t xml:space="preserve"> підбір оптимальних параметрів,</w:t>
      </w:r>
      <w:r>
        <w:t xml:space="preserve"> покращення якості та збільшення ефективності </w:t>
      </w:r>
      <w:r w:rsidR="00B4195F">
        <w:t xml:space="preserve"> для виявлення об’єктів на зображеннях </w:t>
      </w:r>
      <w:r>
        <w:t>в реальному часі.</w:t>
      </w:r>
    </w:p>
    <w:p w14:paraId="4F15FF52" w14:textId="75EA3619" w:rsidR="00225AD9" w:rsidRDefault="003117CF" w:rsidP="00CC1F8F">
      <w:pPr>
        <w:jc w:val="both"/>
      </w:pPr>
      <w:r>
        <w:t xml:space="preserve">Основними </w:t>
      </w:r>
      <w:r w:rsidR="00C827E1">
        <w:t xml:space="preserve">функціональними вимогами </w:t>
      </w:r>
      <w:r>
        <w:t>додатку є:</w:t>
      </w:r>
    </w:p>
    <w:p w14:paraId="19F0C7C1" w14:textId="77777777" w:rsidR="00225AD9" w:rsidRDefault="003117CF" w:rsidP="00CC1F8F">
      <w:pPr>
        <w:pStyle w:val="a7"/>
        <w:numPr>
          <w:ilvl w:val="0"/>
          <w:numId w:val="1"/>
        </w:numPr>
        <w:jc w:val="both"/>
      </w:pPr>
      <w:r>
        <w:t>Виявлення моделей гравців на екрані за допомогою комп</w:t>
      </w:r>
      <w:r w:rsidR="00D3412C">
        <w:t>’ютерного</w:t>
      </w:r>
      <w:r>
        <w:t xml:space="preserve"> зору.</w:t>
      </w:r>
    </w:p>
    <w:p w14:paraId="452BFE38" w14:textId="77777777" w:rsidR="00225AD9" w:rsidRDefault="008A197D" w:rsidP="00CC1F8F">
      <w:pPr>
        <w:pStyle w:val="a7"/>
        <w:numPr>
          <w:ilvl w:val="0"/>
          <w:numId w:val="1"/>
        </w:numPr>
        <w:jc w:val="both"/>
      </w:pPr>
      <w:r>
        <w:t>Авто-наведення на противника.</w:t>
      </w:r>
    </w:p>
    <w:p w14:paraId="43C492A5" w14:textId="215632DC" w:rsidR="00225AD9" w:rsidRDefault="003117CF" w:rsidP="00CC1F8F">
      <w:pPr>
        <w:jc w:val="both"/>
      </w:pPr>
      <w:r>
        <w:t xml:space="preserve">До </w:t>
      </w:r>
      <w:r w:rsidR="00C827E1">
        <w:t>не функціональних</w:t>
      </w:r>
      <w:r>
        <w:t xml:space="preserve"> задач відносять:</w:t>
      </w:r>
    </w:p>
    <w:p w14:paraId="673A97C9" w14:textId="77777777" w:rsidR="00225AD9" w:rsidRDefault="003117CF" w:rsidP="00CC1F8F">
      <w:pPr>
        <w:pStyle w:val="a7"/>
        <w:numPr>
          <w:ilvl w:val="0"/>
          <w:numId w:val="3"/>
        </w:numPr>
        <w:jc w:val="both"/>
      </w:pPr>
      <w:r>
        <w:t>Покращення якості, точності моделі.</w:t>
      </w:r>
    </w:p>
    <w:p w14:paraId="4DDDDDAC" w14:textId="77777777" w:rsidR="00225AD9" w:rsidRDefault="003117CF" w:rsidP="00CC1F8F">
      <w:pPr>
        <w:pStyle w:val="a7"/>
        <w:numPr>
          <w:ilvl w:val="0"/>
          <w:numId w:val="3"/>
        </w:numPr>
        <w:jc w:val="both"/>
      </w:pPr>
      <w:r>
        <w:t>Збільшення ефективності комп’ютерного зору за рахунок зменшення часу обробки кадру.</w:t>
      </w:r>
    </w:p>
    <w:p w14:paraId="538DFFA7" w14:textId="03A97E94" w:rsidR="00225AD9" w:rsidRDefault="003117CF" w:rsidP="00CC1F8F">
      <w:pPr>
        <w:jc w:val="both"/>
      </w:pPr>
      <w:r>
        <w:t xml:space="preserve">До </w:t>
      </w:r>
      <w:r w:rsidR="00C827E1">
        <w:t>головних</w:t>
      </w:r>
      <w:r>
        <w:t xml:space="preserve"> задач відносять:</w:t>
      </w:r>
    </w:p>
    <w:p w14:paraId="0995804A" w14:textId="77777777" w:rsidR="00225AD9" w:rsidRDefault="003117CF" w:rsidP="00CC1F8F">
      <w:pPr>
        <w:pStyle w:val="a7"/>
        <w:numPr>
          <w:ilvl w:val="0"/>
          <w:numId w:val="2"/>
        </w:numPr>
        <w:jc w:val="both"/>
      </w:pPr>
      <w:r>
        <w:t xml:space="preserve">Створення </w:t>
      </w:r>
      <w:r w:rsidR="001A45A3">
        <w:t xml:space="preserve">набору </w:t>
      </w:r>
      <w:r>
        <w:t>картинок</w:t>
      </w:r>
    </w:p>
    <w:p w14:paraId="47674976" w14:textId="77777777" w:rsidR="00225AD9" w:rsidRDefault="003117CF" w:rsidP="00CC1F8F">
      <w:pPr>
        <w:pStyle w:val="a7"/>
        <w:numPr>
          <w:ilvl w:val="0"/>
          <w:numId w:val="2"/>
        </w:numPr>
        <w:jc w:val="both"/>
      </w:pPr>
      <w:r>
        <w:t>Створення міток класів</w:t>
      </w:r>
    </w:p>
    <w:p w14:paraId="6079FEA5" w14:textId="77777777" w:rsidR="00225AD9" w:rsidRDefault="003117CF" w:rsidP="00CC1F8F">
      <w:pPr>
        <w:pStyle w:val="a7"/>
        <w:numPr>
          <w:ilvl w:val="0"/>
          <w:numId w:val="2"/>
        </w:numPr>
        <w:jc w:val="both"/>
      </w:pPr>
      <w:r>
        <w:lastRenderedPageBreak/>
        <w:t xml:space="preserve">Розбиття </w:t>
      </w:r>
      <w:r w:rsidR="001A45A3">
        <w:t>набору даних</w:t>
      </w:r>
      <w:r>
        <w:t xml:space="preserve"> на 3 групи – навчальна, </w:t>
      </w:r>
      <w:proofErr w:type="spellStart"/>
      <w:r>
        <w:t>валідаційна</w:t>
      </w:r>
      <w:proofErr w:type="spellEnd"/>
      <w:r>
        <w:t>, тест</w:t>
      </w:r>
      <w:r w:rsidR="001A45A3">
        <w:t>о</w:t>
      </w:r>
      <w:r>
        <w:t>ва</w:t>
      </w:r>
    </w:p>
    <w:p w14:paraId="432AE46C" w14:textId="77777777" w:rsidR="00225AD9" w:rsidRDefault="003117CF" w:rsidP="00CC1F8F">
      <w:pPr>
        <w:pStyle w:val="a7"/>
        <w:numPr>
          <w:ilvl w:val="0"/>
          <w:numId w:val="2"/>
        </w:numPr>
        <w:jc w:val="both"/>
      </w:pPr>
      <w:r>
        <w:t>Тренування нейромережі</w:t>
      </w:r>
    </w:p>
    <w:p w14:paraId="5F89CCF6" w14:textId="549043E2" w:rsidR="00225AD9" w:rsidRDefault="003117CF" w:rsidP="00CC1F8F">
      <w:pPr>
        <w:pStyle w:val="a7"/>
        <w:numPr>
          <w:ilvl w:val="0"/>
          <w:numId w:val="2"/>
        </w:numPr>
        <w:jc w:val="both"/>
      </w:pPr>
      <w:r>
        <w:t>Перевірка якості нейромережі</w:t>
      </w:r>
      <w:r w:rsidR="00C827E1">
        <w:t xml:space="preserve"> і покращення її роботи</w:t>
      </w:r>
    </w:p>
    <w:p w14:paraId="4488EF61" w14:textId="3CA56162" w:rsidR="00225AD9" w:rsidRDefault="00C827E1" w:rsidP="00CC1F8F">
      <w:pPr>
        <w:pStyle w:val="a7"/>
        <w:numPr>
          <w:ilvl w:val="0"/>
          <w:numId w:val="2"/>
        </w:numPr>
        <w:jc w:val="both"/>
      </w:pPr>
      <w:r>
        <w:t>Використання навченої моделі для виявлення об’єктів</w:t>
      </w:r>
    </w:p>
    <w:p w14:paraId="5454394C" w14:textId="77777777" w:rsidR="00225AD9" w:rsidRDefault="003117CF" w:rsidP="00CC1F8F">
      <w:pPr>
        <w:pStyle w:val="a7"/>
        <w:numPr>
          <w:ilvl w:val="0"/>
          <w:numId w:val="2"/>
        </w:numPr>
        <w:jc w:val="both"/>
      </w:pPr>
      <w:r>
        <w:t>Обробка даних отриманих з нейромережі</w:t>
      </w:r>
    </w:p>
    <w:p w14:paraId="3E270960" w14:textId="77777777" w:rsidR="00225AD9" w:rsidRDefault="003117CF" w:rsidP="00CC1F8F">
      <w:pPr>
        <w:pStyle w:val="a7"/>
        <w:numPr>
          <w:ilvl w:val="0"/>
          <w:numId w:val="2"/>
        </w:numPr>
        <w:jc w:val="both"/>
      </w:pPr>
      <w:r>
        <w:t>Створення скрипту авто</w:t>
      </w:r>
      <w:r w:rsidR="008A197D">
        <w:t>-</w:t>
      </w:r>
      <w:r>
        <w:t>наведення</w:t>
      </w:r>
    </w:p>
    <w:p w14:paraId="7A9F8FDF" w14:textId="77777777" w:rsidR="00805135" w:rsidRDefault="003117CF" w:rsidP="00CC1F8F">
      <w:pPr>
        <w:jc w:val="both"/>
      </w:pPr>
      <w:r>
        <w:t>Вимоги надійності</w:t>
      </w:r>
      <w:r w:rsidR="008A197D">
        <w:t>:</w:t>
      </w:r>
    </w:p>
    <w:p w14:paraId="245AADF8" w14:textId="4F457741" w:rsidR="00225AD9" w:rsidRDefault="003117CF" w:rsidP="00CC1F8F">
      <w:pPr>
        <w:pStyle w:val="a7"/>
        <w:numPr>
          <w:ilvl w:val="0"/>
          <w:numId w:val="10"/>
        </w:numPr>
        <w:ind w:left="1080" w:hanging="360"/>
        <w:jc w:val="both"/>
      </w:pPr>
      <w:r>
        <w:t xml:space="preserve">Забезпечити високу точність класифікації, понад </w:t>
      </w:r>
      <w:r w:rsidR="00C827E1">
        <w:t>8</w:t>
      </w:r>
      <w:r>
        <w:t>0%.</w:t>
      </w:r>
    </w:p>
    <w:p w14:paraId="45D0D25E" w14:textId="75567B47" w:rsidR="00225AD9" w:rsidRDefault="003117CF" w:rsidP="00CC1F8F">
      <w:pPr>
        <w:pStyle w:val="a7"/>
        <w:numPr>
          <w:ilvl w:val="0"/>
          <w:numId w:val="10"/>
        </w:numPr>
        <w:ind w:left="1080" w:hanging="360"/>
        <w:jc w:val="both"/>
      </w:pPr>
      <w:r>
        <w:t>Забезпечити швидкість реакції</w:t>
      </w:r>
      <w:r w:rsidR="00C827E1">
        <w:t xml:space="preserve"> не меншу за 0.050 </w:t>
      </w:r>
      <w:proofErr w:type="spellStart"/>
      <w:r w:rsidR="00C827E1">
        <w:t>сек</w:t>
      </w:r>
      <w:proofErr w:type="spellEnd"/>
    </w:p>
    <w:p w14:paraId="772340BA" w14:textId="77777777" w:rsidR="00225AD9" w:rsidRDefault="003117CF" w:rsidP="00CC1F8F">
      <w:pPr>
        <w:jc w:val="both"/>
      </w:pPr>
      <w:r>
        <w:t>Додаток працюватиме лише на операційній системі Windows. Однак код тренування нейромережі можна запускати там</w:t>
      </w:r>
      <w:r w:rsidR="00312D16">
        <w:t>,</w:t>
      </w:r>
      <w:r>
        <w:t xml:space="preserve"> де є встановлений </w:t>
      </w:r>
      <w:proofErr w:type="spellStart"/>
      <w:r>
        <w:t>python</w:t>
      </w:r>
      <w:proofErr w:type="spellEnd"/>
      <w:r>
        <w:t xml:space="preserve">, </w:t>
      </w:r>
      <w:proofErr w:type="spellStart"/>
      <w:r>
        <w:t>pytorch</w:t>
      </w:r>
      <w:proofErr w:type="spellEnd"/>
      <w:r>
        <w:t xml:space="preserve"> та </w:t>
      </w:r>
      <w:proofErr w:type="spellStart"/>
      <w:r>
        <w:t>yolov</w:t>
      </w:r>
      <w:proofErr w:type="spellEnd"/>
      <w:r w:rsidR="00857847" w:rsidRPr="00857847">
        <w:rPr>
          <w:lang w:val="ru-RU"/>
        </w:rPr>
        <w:t>8</w:t>
      </w:r>
      <w:r>
        <w:t>.</w:t>
      </w:r>
    </w:p>
    <w:p w14:paraId="1E7724F2" w14:textId="77777777" w:rsidR="00CC1F8F" w:rsidRDefault="003117CF" w:rsidP="00CC1F8F">
      <w:pPr>
        <w:jc w:val="both"/>
      </w:pPr>
      <w:r>
        <w:t xml:space="preserve">Для реалізації програмного продукту використовувалось середовище розробки Visual Studio </w:t>
      </w:r>
      <w:proofErr w:type="spellStart"/>
      <w:r>
        <w:t>Code</w:t>
      </w:r>
      <w:proofErr w:type="spellEnd"/>
      <w:r w:rsidR="005F023D">
        <w:t xml:space="preserve">, також для тренування нейромережі використовувався сервіс </w:t>
      </w:r>
      <w:proofErr w:type="spellStart"/>
      <w:r w:rsidR="005F023D">
        <w:rPr>
          <w:lang w:val="en-US"/>
        </w:rPr>
        <w:t>GoogleColab</w:t>
      </w:r>
      <w:proofErr w:type="spellEnd"/>
      <w:r>
        <w:t xml:space="preserve">. Для створення міток на </w:t>
      </w:r>
      <w:r w:rsidR="001A45A3">
        <w:t>наборі даних</w:t>
      </w:r>
      <w:r>
        <w:t xml:space="preserve"> використовувався веб сайт </w:t>
      </w:r>
      <w:proofErr w:type="spellStart"/>
      <w:r>
        <w:t>RoboFlow</w:t>
      </w:r>
      <w:proofErr w:type="spellEnd"/>
      <w:r w:rsidR="009B4F8C" w:rsidRPr="009B4F8C">
        <w:t xml:space="preserve">, </w:t>
      </w:r>
      <w:r w:rsidR="009B4F8C">
        <w:t xml:space="preserve">з допомогою його функції було </w:t>
      </w:r>
      <w:proofErr w:type="spellStart"/>
      <w:r w:rsidR="009B4F8C">
        <w:t>розподілено</w:t>
      </w:r>
      <w:proofErr w:type="spellEnd"/>
      <w:r w:rsidR="009B4F8C">
        <w:t xml:space="preserve"> дані на тренувальну, </w:t>
      </w:r>
      <w:proofErr w:type="spellStart"/>
      <w:r w:rsidR="009B4F8C">
        <w:t>валідаційну</w:t>
      </w:r>
      <w:proofErr w:type="spellEnd"/>
      <w:r w:rsidR="009B4F8C">
        <w:t xml:space="preserve"> та тестову вибірку. Для реалізації основної задачі виявлення об’єктів використовувався алгоритм </w:t>
      </w:r>
      <w:proofErr w:type="spellStart"/>
      <w:r w:rsidR="009B4F8C">
        <w:rPr>
          <w:lang w:val="en-US"/>
        </w:rPr>
        <w:t>Yolov</w:t>
      </w:r>
      <w:proofErr w:type="spellEnd"/>
      <w:r w:rsidR="00857847" w:rsidRPr="00537198">
        <w:t>8</w:t>
      </w:r>
      <w:r w:rsidR="009B4F8C" w:rsidRPr="009B4F8C">
        <w:t xml:space="preserve">. </w:t>
      </w:r>
      <w:r w:rsidR="009B4F8C">
        <w:t xml:space="preserve">Для його функціювання </w:t>
      </w:r>
      <w:r w:rsidR="00754333">
        <w:t xml:space="preserve">стала у </w:t>
      </w:r>
      <w:r w:rsidR="009B4F8C">
        <w:t>пригод</w:t>
      </w:r>
      <w:r w:rsidR="00754333">
        <w:t>і</w:t>
      </w:r>
      <w:r w:rsidR="009B4F8C">
        <w:t xml:space="preserve"> бібліотека </w:t>
      </w:r>
      <w:proofErr w:type="spellStart"/>
      <w:r w:rsidR="009B4F8C">
        <w:rPr>
          <w:lang w:val="en-US"/>
        </w:rPr>
        <w:t>PyTorch</w:t>
      </w:r>
      <w:proofErr w:type="spellEnd"/>
      <w:r w:rsidR="009B4F8C" w:rsidRPr="009B4F8C">
        <w:t xml:space="preserve">. </w:t>
      </w:r>
      <w:r w:rsidR="009B4F8C">
        <w:t xml:space="preserve">А для захоплення екрану використовувалась бібліотека </w:t>
      </w:r>
      <w:proofErr w:type="spellStart"/>
      <w:r w:rsidR="009B4F8C">
        <w:rPr>
          <w:lang w:val="en-US"/>
        </w:rPr>
        <w:t>DxCam</w:t>
      </w:r>
      <w:proofErr w:type="spellEnd"/>
      <w:r w:rsidR="009B4F8C" w:rsidRPr="009B4F8C">
        <w:t xml:space="preserve">. </w:t>
      </w:r>
      <w:r w:rsidR="009B4F8C">
        <w:t>Системою контролю версій бул</w:t>
      </w:r>
      <w:r w:rsidR="00754333">
        <w:t>о</w:t>
      </w:r>
      <w:r w:rsidR="009B4F8C">
        <w:t xml:space="preserve"> обрано</w:t>
      </w:r>
      <w:r>
        <w:t xml:space="preserve"> </w:t>
      </w:r>
      <w:proofErr w:type="spellStart"/>
      <w:r>
        <w:t>Git</w:t>
      </w:r>
      <w:proofErr w:type="spellEnd"/>
      <w:r>
        <w:t>.</w:t>
      </w:r>
    </w:p>
    <w:p w14:paraId="5BD117AD" w14:textId="77777777" w:rsidR="00CC1F8F" w:rsidRPr="00CC1F8F" w:rsidRDefault="00CC1F8F" w:rsidP="00CC1F8F">
      <w:pPr>
        <w:jc w:val="both"/>
      </w:pPr>
      <w:r>
        <w:t>Натхнення та мотивація.</w:t>
      </w:r>
    </w:p>
    <w:p w14:paraId="7F8637C9" w14:textId="77777777" w:rsidR="00E26AE6" w:rsidRDefault="00E26AE6" w:rsidP="00CC1F8F">
      <w:pPr>
        <w:jc w:val="both"/>
      </w:pPr>
      <w:r>
        <w:t xml:space="preserve">13 квітня 2019 року команда OG, формально найсильніша в багатокористувацькій онлайн-грі </w:t>
      </w:r>
      <w:proofErr w:type="spellStart"/>
      <w:r>
        <w:t>Dota</w:t>
      </w:r>
      <w:proofErr w:type="spellEnd"/>
      <w:r>
        <w:t xml:space="preserve"> 2, провела показовий матч проти "бітового" противника - алгоритму машинного навчання </w:t>
      </w:r>
      <w:proofErr w:type="spellStart"/>
      <w:r>
        <w:t>Open</w:t>
      </w:r>
      <w:proofErr w:type="spellEnd"/>
      <w:r>
        <w:t xml:space="preserve"> AI. Роботи перемогли з рахунком 2:0. Нейронна мережа вже грала проти людей, але в серпні 2018 року </w:t>
      </w:r>
      <w:proofErr w:type="spellStart"/>
      <w:r>
        <w:t>OpenAI</w:t>
      </w:r>
      <w:proofErr w:type="spellEnd"/>
      <w:r>
        <w:t xml:space="preserve"> </w:t>
      </w:r>
      <w:proofErr w:type="spellStart"/>
      <w:r>
        <w:t>Five</w:t>
      </w:r>
      <w:proofErr w:type="spellEnd"/>
      <w:r>
        <w:t xml:space="preserve"> програла всі матчі.</w:t>
      </w:r>
    </w:p>
    <w:p w14:paraId="5B172875" w14:textId="77777777" w:rsidR="00E26AE6" w:rsidRDefault="00E26AE6" w:rsidP="00CC1F8F">
      <w:pPr>
        <w:jc w:val="both"/>
      </w:pPr>
      <w:r>
        <w:t xml:space="preserve">Машини стали сильнішими за людей у шашках після 1994 року, у шахах - з 1997-го, а Го остаточно підкорили у 2017-му. Того ж 2017-го алгоритм перевершив людей у грі в безлімітний техаський </w:t>
      </w:r>
      <w:proofErr w:type="spellStart"/>
      <w:r>
        <w:t>холдем</w:t>
      </w:r>
      <w:proofErr w:type="spellEnd"/>
      <w:r>
        <w:t xml:space="preserve"> (один із варіантів </w:t>
      </w:r>
      <w:r>
        <w:lastRenderedPageBreak/>
        <w:t xml:space="preserve">покеру). У ці ж роки розробники стали намагатися натаскати нейромережі на відеоігри: творці </w:t>
      </w:r>
      <w:proofErr w:type="spellStart"/>
      <w:r>
        <w:t>AlphaGo</w:t>
      </w:r>
      <w:proofErr w:type="spellEnd"/>
      <w:r>
        <w:t xml:space="preserve"> займалися розробкою "бітового гравця" в </w:t>
      </w:r>
      <w:proofErr w:type="spellStart"/>
      <w:r>
        <w:t>Starcraft</w:t>
      </w:r>
      <w:proofErr w:type="spellEnd"/>
      <w:r>
        <w:t xml:space="preserve"> 2, а </w:t>
      </w:r>
      <w:proofErr w:type="spellStart"/>
      <w:r>
        <w:t>OpenAI</w:t>
      </w:r>
      <w:proofErr w:type="spellEnd"/>
      <w:r>
        <w:t xml:space="preserve"> (серед засновників якої був Ілон </w:t>
      </w:r>
      <w:proofErr w:type="spellStart"/>
      <w:r>
        <w:t>Маск</w:t>
      </w:r>
      <w:proofErr w:type="spellEnd"/>
      <w:r>
        <w:t>) взялися за "Доту".</w:t>
      </w:r>
    </w:p>
    <w:p w14:paraId="2277F5E2" w14:textId="77777777" w:rsidR="00E26AE6" w:rsidRDefault="00E26AE6" w:rsidP="00CC1F8F">
      <w:pPr>
        <w:jc w:val="both"/>
      </w:pPr>
      <w:r>
        <w:t xml:space="preserve">У 2017 році бота випробували в обмеженому режимі "дзеркальної" дуелі (противники грали однаковими персонажами). Почавши з регулярних програшів любителям у березні, бот </w:t>
      </w:r>
      <w:proofErr w:type="spellStart"/>
      <w:r>
        <w:t>OpenAI</w:t>
      </w:r>
      <w:proofErr w:type="spellEnd"/>
      <w:r>
        <w:t xml:space="preserve"> закінчив тим, що в серпні переміг найкращих гравців на планеті: після матчів люди говорили, що бота просто неможливо перемогти.</w:t>
      </w:r>
    </w:p>
    <w:p w14:paraId="6F20AFB9" w14:textId="77777777" w:rsidR="00E26AE6" w:rsidRDefault="00E26AE6" w:rsidP="00CC1F8F">
      <w:pPr>
        <w:jc w:val="both"/>
      </w:pPr>
      <w:r>
        <w:t xml:space="preserve">У 2018-му </w:t>
      </w:r>
      <w:proofErr w:type="spellStart"/>
      <w:r>
        <w:t>OpenAI</w:t>
      </w:r>
      <w:proofErr w:type="spellEnd"/>
      <w:r>
        <w:t xml:space="preserve"> спробувала свої сили вже в нормальній командній грі (щоправда, теж із низкою обмежень), але зазнала поразки. На якийсь час люди відстояли свою перевагу над штучним інтелектом.</w:t>
      </w:r>
    </w:p>
    <w:p w14:paraId="54023721" w14:textId="77777777" w:rsidR="00E26AE6" w:rsidRDefault="00E26AE6" w:rsidP="00CC1F8F">
      <w:pPr>
        <w:jc w:val="both"/>
      </w:pPr>
      <w:r>
        <w:t xml:space="preserve">13 квітня 2019 року роботи взяли реванш, обігравши команду OG, яка раніше стала чемпіоном </w:t>
      </w:r>
      <w:proofErr w:type="spellStart"/>
      <w:r>
        <w:t>The</w:t>
      </w:r>
      <w:proofErr w:type="spellEnd"/>
      <w:r>
        <w:t xml:space="preserve"> </w:t>
      </w:r>
      <w:proofErr w:type="spellStart"/>
      <w:r>
        <w:t>International</w:t>
      </w:r>
      <w:proofErr w:type="spellEnd"/>
      <w:r>
        <w:t xml:space="preserve">, найбільшого турніру з </w:t>
      </w:r>
      <w:proofErr w:type="spellStart"/>
      <w:r>
        <w:t>Dota</w:t>
      </w:r>
      <w:proofErr w:type="spellEnd"/>
      <w:r>
        <w:t xml:space="preserve"> 2, що щорічно збирає найкращі команди з усієї планети. Матч проходив у Каліфорнії, його запис можна подивитися на платформі </w:t>
      </w:r>
      <w:proofErr w:type="spellStart"/>
      <w:r>
        <w:t>Twitch</w:t>
      </w:r>
      <w:proofErr w:type="spellEnd"/>
      <w:r>
        <w:t>.</w:t>
      </w:r>
    </w:p>
    <w:p w14:paraId="7409CE9E" w14:textId="77777777" w:rsidR="00E26AE6" w:rsidRDefault="00E26AE6" w:rsidP="00CC1F8F">
      <w:pPr>
        <w:jc w:val="both"/>
      </w:pPr>
      <w:r>
        <w:t>Після матчу розробники повідомили, що, готуючись до нього, алгоритм грав і з іншими професійними командами, також вигравши із рахунком 2:0.</w:t>
      </w:r>
    </w:p>
    <w:p w14:paraId="3748773D" w14:textId="77777777" w:rsidR="00E26AE6" w:rsidRDefault="00E26AE6" w:rsidP="00CC1F8F">
      <w:pPr>
        <w:jc w:val="both"/>
      </w:pPr>
      <w:r>
        <w:t xml:space="preserve">Саме тому, натхненний цією історією, моєю темою було обрано: розробити </w:t>
      </w:r>
      <w:proofErr w:type="spellStart"/>
      <w:r>
        <w:t>нейромережу</w:t>
      </w:r>
      <w:proofErr w:type="spellEnd"/>
      <w:r>
        <w:t xml:space="preserve"> для виявлення персонажів в грі CSGO. А в подальшому поліпшити її до повноцінного бота, який буде самостійно грати проти справжніх людей.</w:t>
      </w:r>
    </w:p>
    <w:p w14:paraId="55B49D90" w14:textId="04EF5E64" w:rsidR="009D67F2" w:rsidRPr="009D67F2" w:rsidRDefault="009D67F2" w:rsidP="00CC1F8F">
      <w:pPr>
        <w:jc w:val="both"/>
        <w:rPr>
          <w:b/>
          <w:bCs/>
        </w:rPr>
      </w:pPr>
      <w:r w:rsidRPr="009D67F2">
        <w:rPr>
          <w:b/>
          <w:bCs/>
        </w:rPr>
        <w:t>Актуальність роботи</w:t>
      </w:r>
    </w:p>
    <w:p w14:paraId="1D02B88E" w14:textId="785C2632" w:rsidR="00884CDF" w:rsidRDefault="00884CDF" w:rsidP="00CC1F8F">
      <w:pPr>
        <w:jc w:val="both"/>
      </w:pPr>
      <w:r>
        <w:t xml:space="preserve">На основі вище сказаного можна зробити висновок що застосування нейронних мереж в сфері розробок ігор розвивається широкими темпами. А саме динамічні ігри з розвиненою комп’ютерною графікою є  відмінною базою для вивчення роботи алгоритмів глибинного навчання та виявлення об’єктів (наприклад </w:t>
      </w:r>
      <w:r>
        <w:rPr>
          <w:lang w:val="en-US"/>
        </w:rPr>
        <w:t>YOLOv8</w:t>
      </w:r>
      <w:r>
        <w:t xml:space="preserve">). Крім того застосування цих алгоритмів дозволяє розробникам ігор покращувати параметри гри і створювати кастомні модифікатори. Тому тема роботи, </w:t>
      </w:r>
      <w:r w:rsidRPr="00884CDF">
        <w:t xml:space="preserve">виявлення моделей персонажів гри та часткове керування на основі алгоритмів yolov8 та </w:t>
      </w:r>
      <w:proofErr w:type="spellStart"/>
      <w:r w:rsidRPr="00884CDF">
        <w:t>windmouse</w:t>
      </w:r>
      <w:proofErr w:type="spellEnd"/>
      <w:r>
        <w:t>, є актуальною.</w:t>
      </w:r>
    </w:p>
    <w:p w14:paraId="7213321A" w14:textId="6BF6D757" w:rsidR="00CC1F8F" w:rsidRPr="00884CDF" w:rsidRDefault="00884CDF" w:rsidP="00CC1F8F">
      <w:pPr>
        <w:spacing w:line="336" w:lineRule="auto"/>
        <w:jc w:val="both"/>
      </w:pPr>
      <w:r w:rsidRPr="00884CDF">
        <w:lastRenderedPageBreak/>
        <w:t>Крім того можна</w:t>
      </w:r>
      <w:r>
        <w:t xml:space="preserve"> виділити додаткову актуальність для сфери комп’ютерних ігор:</w:t>
      </w:r>
    </w:p>
    <w:p w14:paraId="65761291" w14:textId="1650C101" w:rsidR="00CC1F8F" w:rsidRDefault="00CC1F8F" w:rsidP="00CC1F8F">
      <w:pPr>
        <w:pStyle w:val="a7"/>
        <w:numPr>
          <w:ilvl w:val="0"/>
          <w:numId w:val="2"/>
        </w:numPr>
        <w:ind w:left="709"/>
        <w:jc w:val="both"/>
      </w:pPr>
      <w:r>
        <w:t>Підвищення геймплею: Розробка такого додатку може покращити геймплей гравців CSGO, забезпечуючи їм додатковий рівень підтримки та допомоги під час гри. Це може стати особливо корисним для новачків, які мають менше досвіду у грі, але також може бути цікавим для більш досвідчених гравців, які шукають способи підвищити свої навички.</w:t>
      </w:r>
    </w:p>
    <w:p w14:paraId="7DB34014" w14:textId="77777777" w:rsidR="00CC1F8F" w:rsidRDefault="00CC1F8F" w:rsidP="00CC1F8F">
      <w:pPr>
        <w:pStyle w:val="a7"/>
        <w:numPr>
          <w:ilvl w:val="0"/>
          <w:numId w:val="2"/>
        </w:numPr>
        <w:ind w:left="709"/>
        <w:jc w:val="both"/>
      </w:pPr>
      <w:r>
        <w:t>Покращення точності прицілювання: Додаток може надавати корисні функції для поліпшення точності прицілювання гравців у грі CSGO. Він може пропонувати різні налаштування для покращення чутливості миші, навчати оптимальним технікам прицілювання, а також надавати реально часові поради та вказівки під час гри.</w:t>
      </w:r>
    </w:p>
    <w:p w14:paraId="18B445AF" w14:textId="77777777" w:rsidR="00CC1F8F" w:rsidRDefault="00CC1F8F" w:rsidP="00CC1F8F">
      <w:pPr>
        <w:pStyle w:val="a7"/>
        <w:numPr>
          <w:ilvl w:val="0"/>
          <w:numId w:val="2"/>
        </w:numPr>
        <w:ind w:left="709"/>
        <w:jc w:val="both"/>
      </w:pPr>
      <w:r>
        <w:t>Персоналізація та адаптація: Додаток може надавати можливість персоналізації та адаптації функцій до вподобань гравців. Він може мати різні режими роботи, налаштування складності та інші параметри, які дозволяють користувачам налаштовувати додаток згідно зі своїми потребами.</w:t>
      </w:r>
    </w:p>
    <w:p w14:paraId="56E20EC2" w14:textId="6E4BF472" w:rsidR="00CC1F8F" w:rsidRDefault="00CC1F8F" w:rsidP="00CC1F8F">
      <w:pPr>
        <w:pStyle w:val="a7"/>
        <w:numPr>
          <w:ilvl w:val="0"/>
          <w:numId w:val="2"/>
        </w:numPr>
        <w:ind w:left="709"/>
        <w:jc w:val="both"/>
      </w:pPr>
      <w:r>
        <w:t>Оновлення та розвиток: Гра CSGO постійно розвивається, і з часом з'являються нові механіки та стратегії гри. Розробка додатку може забезпечити постійну підтримку та оновлення, щоб він відповідав сучасним вимогам гравців та гри.</w:t>
      </w:r>
      <w:r w:rsidR="00470B6C">
        <w:t xml:space="preserve"> На основі додатку можна вивчати потреби гравців і розробляти потрібні модифікації.</w:t>
      </w:r>
    </w:p>
    <w:p w14:paraId="40E674F0" w14:textId="77777777" w:rsidR="00470B6C" w:rsidRDefault="00470B6C" w:rsidP="00470B6C">
      <w:pPr>
        <w:jc w:val="both"/>
      </w:pPr>
      <w:r>
        <w:t xml:space="preserve">Практична цінність розробленого додатку полягає в: </w:t>
      </w:r>
    </w:p>
    <w:p w14:paraId="6420E37E" w14:textId="5DD8FB42" w:rsidR="00470B6C" w:rsidRDefault="00470B6C" w:rsidP="00470B6C">
      <w:pPr>
        <w:pStyle w:val="a7"/>
        <w:numPr>
          <w:ilvl w:val="0"/>
          <w:numId w:val="17"/>
        </w:numPr>
        <w:ind w:left="1134"/>
        <w:jc w:val="both"/>
      </w:pPr>
      <w:r>
        <w:t>вивченн</w:t>
      </w:r>
      <w:r w:rsidR="00E645BB">
        <w:t>і</w:t>
      </w:r>
      <w:r>
        <w:t xml:space="preserve"> алгоритмів </w:t>
      </w:r>
      <w:r w:rsidRPr="00301C91">
        <w:rPr>
          <w:lang w:val="en-US"/>
        </w:rPr>
        <w:t>Object Detection</w:t>
      </w:r>
      <w:r>
        <w:t xml:space="preserve"> та алгоритму </w:t>
      </w:r>
      <w:r w:rsidRPr="00301C91">
        <w:rPr>
          <w:lang w:val="en-US"/>
        </w:rPr>
        <w:t>YOLOv8</w:t>
      </w:r>
      <w:r>
        <w:t xml:space="preserve"> на основі виявлення персонажів гри. </w:t>
      </w:r>
    </w:p>
    <w:p w14:paraId="5CC43D7A" w14:textId="7C3F3085" w:rsidR="00470B6C" w:rsidRDefault="00470B6C" w:rsidP="00470B6C">
      <w:pPr>
        <w:pStyle w:val="a7"/>
        <w:numPr>
          <w:ilvl w:val="0"/>
          <w:numId w:val="17"/>
        </w:numPr>
        <w:ind w:left="1134"/>
        <w:jc w:val="both"/>
      </w:pPr>
      <w:r>
        <w:t>Вивченн</w:t>
      </w:r>
      <w:r w:rsidR="00E645BB">
        <w:t>і</w:t>
      </w:r>
      <w:r>
        <w:t xml:space="preserve"> ринку цифрових послуг в сфері комп’ютерних ігор з точки зору </w:t>
      </w:r>
      <w:proofErr w:type="spellStart"/>
      <w:r>
        <w:t>кастомізації</w:t>
      </w:r>
      <w:proofErr w:type="spellEnd"/>
      <w:r>
        <w:t xml:space="preserve"> модифікаторів гри («</w:t>
      </w:r>
      <w:proofErr w:type="spellStart"/>
      <w:r>
        <w:t>скінів</w:t>
      </w:r>
      <w:proofErr w:type="spellEnd"/>
      <w:r>
        <w:t>»).</w:t>
      </w:r>
    </w:p>
    <w:p w14:paraId="002C09F6" w14:textId="4B1CA5FF" w:rsidR="005561F3" w:rsidRPr="005561F3" w:rsidRDefault="00CC1F8F" w:rsidP="00CC1F8F">
      <w:pPr>
        <w:jc w:val="both"/>
        <w:rPr>
          <w:lang w:val="en-US"/>
        </w:rPr>
      </w:pPr>
      <w:r>
        <w:t>Загалом, розробка додатку має актуальність через свій потенціал покращення геймплею</w:t>
      </w:r>
      <w:r w:rsidR="00470B6C">
        <w:t xml:space="preserve"> та</w:t>
      </w:r>
      <w:r>
        <w:t xml:space="preserve"> надання додаткової підтримки гравцям.</w:t>
      </w:r>
    </w:p>
    <w:p w14:paraId="41DDDBB3" w14:textId="77777777" w:rsidR="00225AD9" w:rsidRDefault="00555A15" w:rsidP="00992E0D">
      <w:pPr>
        <w:pStyle w:val="1"/>
      </w:pPr>
      <w:bookmarkStart w:id="2" w:name="_Toc137990034"/>
      <w:r>
        <w:lastRenderedPageBreak/>
        <w:t xml:space="preserve">Розділ </w:t>
      </w:r>
      <w:r w:rsidR="007434CD">
        <w:t>1</w:t>
      </w:r>
      <w:r>
        <w:t>.</w:t>
      </w:r>
      <w:r w:rsidR="007434CD">
        <w:t xml:space="preserve"> </w:t>
      </w:r>
      <w:r w:rsidR="00C538F5">
        <w:t>ОГЛЯД ПРЕДМЕТНОЇ ОБЛАСТІ, АЛГОРИТМІВ</w:t>
      </w:r>
      <w:r w:rsidR="00DE2DDD">
        <w:t>, аналогів</w:t>
      </w:r>
      <w:r w:rsidR="00C538F5">
        <w:t xml:space="preserve"> ТА ЗАСОБІВ РОЗРОБКИ</w:t>
      </w:r>
      <w:bookmarkEnd w:id="2"/>
    </w:p>
    <w:p w14:paraId="77423711" w14:textId="1DE4A682" w:rsidR="00225AD9" w:rsidRDefault="003117CF" w:rsidP="00992E0D">
      <w:pPr>
        <w:pStyle w:val="2"/>
      </w:pPr>
      <w:bookmarkStart w:id="3" w:name="_Toc137990035"/>
      <w:r>
        <w:t>1.</w:t>
      </w:r>
      <w:r w:rsidR="006B0D18">
        <w:t>1</w:t>
      </w:r>
      <w:r>
        <w:t xml:space="preserve"> Огляд</w:t>
      </w:r>
      <w:r w:rsidR="0014051E">
        <w:t xml:space="preserve"> та аналіз об’єктів дослідження</w:t>
      </w:r>
      <w:bookmarkEnd w:id="3"/>
    </w:p>
    <w:p w14:paraId="42478D99" w14:textId="77777777" w:rsidR="00225AD9" w:rsidRDefault="003117CF" w:rsidP="00392D08">
      <w:pPr>
        <w:jc w:val="both"/>
      </w:pPr>
      <w:r>
        <w:rPr>
          <w:b/>
        </w:rPr>
        <w:t>Штучні нейронні мережі</w:t>
      </w:r>
      <w:r>
        <w:t xml:space="preserve"> (ШНМ, </w:t>
      </w:r>
      <w:proofErr w:type="spellStart"/>
      <w:r>
        <w:t>англ</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ANN), або </w:t>
      </w:r>
      <w:proofErr w:type="spellStart"/>
      <w:r>
        <w:t>конективістські</w:t>
      </w:r>
      <w:proofErr w:type="spellEnd"/>
      <w:r>
        <w:t xml:space="preserve"> системи (</w:t>
      </w:r>
      <w:proofErr w:type="spellStart"/>
      <w:r>
        <w:t>англ</w:t>
      </w:r>
      <w:proofErr w:type="spellEnd"/>
      <w:r>
        <w:t xml:space="preserve">. </w:t>
      </w:r>
      <w:proofErr w:type="spellStart"/>
      <w:r>
        <w:t>connectionist</w:t>
      </w:r>
      <w:proofErr w:type="spellEnd"/>
      <w:r>
        <w:t xml:space="preserve"> </w:t>
      </w:r>
      <w:proofErr w:type="spellStart"/>
      <w:r>
        <w:t>systems</w:t>
      </w:r>
      <w:proofErr w:type="spellEnd"/>
      <w:r>
        <w:t>) — це обчислювальні системи, натхнен</w:t>
      </w:r>
      <w:r w:rsidR="003B146B">
        <w:t>н</w:t>
      </w:r>
      <w:r>
        <w:t xml:space="preserve">і біологічними нейронними мережами, що складають мозок тварин. Такі системи навчаються задач (поступально покращують свою продуктивність на них), розглядаючи приклади, загалом без спеціального програмування під задачу. Наприклад, у розпізнаванні зображень вони можуть навчатися ідентифікувати зображення, які містять котів, аналізуючи приклади зображень, мічені як «кіт» і «не кіт», і використовуючи результати для </w:t>
      </w:r>
      <w:proofErr w:type="spellStart"/>
      <w:r>
        <w:t>ідентифікування</w:t>
      </w:r>
      <w:proofErr w:type="spellEnd"/>
      <w:r>
        <w:t xml:space="preserve"> котів в інших зображеннях. Вони роблять це без жодного апріорного знання про котів, наприклад, що вони мають хутро, хвости, вуса та </w:t>
      </w:r>
      <w:proofErr w:type="spellStart"/>
      <w:r>
        <w:t>котоподібні</w:t>
      </w:r>
      <w:proofErr w:type="spellEnd"/>
      <w:r>
        <w:t xml:space="preserve"> писки. Натомість, вони розвивають свій власний набір доречних характеристик з навчального матеріалу, який вони обробл</w:t>
      </w:r>
      <w:r w:rsidR="0037745B">
        <w:t>я</w:t>
      </w:r>
      <w:r>
        <w:t>ють.</w:t>
      </w:r>
    </w:p>
    <w:p w14:paraId="4E0FFB53" w14:textId="77777777" w:rsidR="00225AD9" w:rsidRDefault="003117CF" w:rsidP="00392D08">
      <w:pPr>
        <w:jc w:val="both"/>
      </w:pPr>
      <w:r>
        <w:t>ШНМ ґрунтується на сукупності з'єднаних вузлів, що називають штучними нейронами (аналогічно до біологічних нейронів у головному мозку тварин). Кожне з'єднання (аналогічне синапсові) між штучними нейронами може передавати сигнал від одного до іншого. Штучний нейрон, що отримує сигнал, може обробляти його й потім сигналізувати штучним нейронам, приєднаним до нього</w:t>
      </w:r>
      <w:r w:rsidR="008F3267" w:rsidRPr="008F3267">
        <w:rPr>
          <w:lang w:val="ru-RU"/>
        </w:rPr>
        <w:t xml:space="preserve"> </w:t>
      </w:r>
      <w:r w:rsidR="007A7E1C" w:rsidRPr="007A7E1C">
        <w:rPr>
          <w:lang w:val="ru-RU"/>
        </w:rPr>
        <w:t>[</w:t>
      </w:r>
      <w:r w:rsidR="00D95325" w:rsidRPr="00D95325">
        <w:rPr>
          <w:lang w:val="ru-RU"/>
        </w:rPr>
        <w:t>1</w:t>
      </w:r>
      <w:r w:rsidR="007A7E1C" w:rsidRPr="007A7E1C">
        <w:rPr>
          <w:lang w:val="ru-RU"/>
        </w:rPr>
        <w:t>]</w:t>
      </w:r>
      <w:r w:rsidR="00487AE7" w:rsidRPr="00487AE7">
        <w:rPr>
          <w:lang w:val="ru-RU"/>
        </w:rPr>
        <w:t>.</w:t>
      </w:r>
    </w:p>
    <w:p w14:paraId="562989B3" w14:textId="77777777" w:rsidR="00225AD9" w:rsidRDefault="003117CF" w:rsidP="00392D08">
      <w:pPr>
        <w:jc w:val="both"/>
      </w:pPr>
      <w:r>
        <w:rPr>
          <w:b/>
        </w:rPr>
        <w:t>Виявляння об'єктів</w:t>
      </w:r>
      <w:r>
        <w:t xml:space="preserve"> (</w:t>
      </w:r>
      <w:proofErr w:type="spellStart"/>
      <w:r>
        <w:t>англ</w:t>
      </w:r>
      <w:proofErr w:type="spellEnd"/>
      <w:r>
        <w:t xml:space="preserve">. </w:t>
      </w:r>
      <w:proofErr w:type="spellStart"/>
      <w:r>
        <w:t>object</w:t>
      </w:r>
      <w:proofErr w:type="spellEnd"/>
      <w:r>
        <w:t xml:space="preserve"> </w:t>
      </w:r>
      <w:proofErr w:type="spellStart"/>
      <w:r>
        <w:t>detection</w:t>
      </w:r>
      <w:proofErr w:type="spellEnd"/>
      <w:r>
        <w:t xml:space="preserve">) — це комп'ютерна технологія, пов'язана з комп'ютерним баченням та обробкою зображень, яка має справу з виявлянням примірників семантичних об'єктів певного класу (таких як люди, будівлі чи автомобілі) у цифрових зображеннях та відео. До добре досліджених областей виявляння об'єктів належать виявляння </w:t>
      </w:r>
      <w:r w:rsidR="00174FCB">
        <w:t>облич</w:t>
      </w:r>
      <w:r>
        <w:t xml:space="preserve"> та виявляння пішоходів. Виявляння об'єктів має застосування у багатьох сферах комп'ютерного бачення, включно з пошуком зображень та відеоспостереженням</w:t>
      </w:r>
      <w:r w:rsidR="008F3267" w:rsidRPr="008F3267">
        <w:rPr>
          <w:lang w:val="ru-RU"/>
        </w:rPr>
        <w:t xml:space="preserve"> </w:t>
      </w:r>
      <w:r w:rsidR="007A7E1C" w:rsidRPr="007A7E1C">
        <w:rPr>
          <w:lang w:val="ru-RU"/>
        </w:rPr>
        <w:t>[</w:t>
      </w:r>
      <w:r w:rsidR="00D95325" w:rsidRPr="00D95325">
        <w:rPr>
          <w:lang w:val="ru-RU"/>
        </w:rPr>
        <w:t>2</w:t>
      </w:r>
      <w:r w:rsidR="007A7E1C" w:rsidRPr="007A7E1C">
        <w:rPr>
          <w:lang w:val="ru-RU"/>
        </w:rPr>
        <w:t>]</w:t>
      </w:r>
      <w:r w:rsidR="003C220A" w:rsidRPr="003C220A">
        <w:rPr>
          <w:lang w:val="ru-RU"/>
        </w:rPr>
        <w:t>.</w:t>
      </w:r>
    </w:p>
    <w:p w14:paraId="12947D1C" w14:textId="77777777" w:rsidR="00225AD9" w:rsidRDefault="003117CF" w:rsidP="00392D08">
      <w:pPr>
        <w:jc w:val="both"/>
      </w:pPr>
      <w:r>
        <w:rPr>
          <w:b/>
        </w:rPr>
        <w:lastRenderedPageBreak/>
        <w:t>Комп'ютерний зір або Комп'ютерне бачення</w:t>
      </w:r>
      <w:r>
        <w:t xml:space="preserve"> — теорія та технологія створення машин, які можуть проводити виявляння, відстежування та визначення об'єктів.</w:t>
      </w:r>
    </w:p>
    <w:p w14:paraId="65904FEB" w14:textId="77777777" w:rsidR="00225AD9" w:rsidRDefault="003117CF" w:rsidP="00392D08">
      <w:pPr>
        <w:jc w:val="both"/>
      </w:pPr>
      <w:r>
        <w:t xml:space="preserve">Як наукова дисципліна комп'ютерний зір належить до теорії та технології створення штучних систем, які отримують інформацію у вигляді зображень. Відеодані </w:t>
      </w:r>
      <w:r w:rsidR="00003DF6">
        <w:t xml:space="preserve">можуть </w:t>
      </w:r>
      <w:r>
        <w:t>бут</w:t>
      </w:r>
      <w:r w:rsidR="00003DF6">
        <w:t>и</w:t>
      </w:r>
      <w:r>
        <w:t xml:space="preserve"> представлен</w:t>
      </w:r>
      <w:r w:rsidR="00003DF6">
        <w:t>і</w:t>
      </w:r>
      <w:r>
        <w:t xml:space="preserve"> у вигляді багатьох форм, таких як </w:t>
      </w:r>
      <w:proofErr w:type="spellStart"/>
      <w:r>
        <w:t>відеопослідовність</w:t>
      </w:r>
      <w:proofErr w:type="spellEnd"/>
      <w:r>
        <w:t>, зображення з різних камер або тривимірними даними з медичного сканера.</w:t>
      </w:r>
    </w:p>
    <w:p w14:paraId="6C56E5C7" w14:textId="77777777" w:rsidR="00225AD9" w:rsidRDefault="003117CF" w:rsidP="00392D08">
      <w:pPr>
        <w:jc w:val="both"/>
      </w:pPr>
      <w:r>
        <w:t>Як технологічна дисципліна комп'ютерний зір прагне застосувати теорії та моделі комп'ютерного зору до створення систем комп'ютерного зору. Прикладами таких систем можуть бути:</w:t>
      </w:r>
    </w:p>
    <w:p w14:paraId="5CB9E35A" w14:textId="77777777" w:rsidR="00225AD9" w:rsidRDefault="003117CF" w:rsidP="00392D08">
      <w:pPr>
        <w:pStyle w:val="a7"/>
        <w:numPr>
          <w:ilvl w:val="0"/>
          <w:numId w:val="8"/>
        </w:numPr>
        <w:jc w:val="both"/>
      </w:pPr>
      <w:r>
        <w:t>системи керування процесами (промислові роботи, автономні транспортні засоби)</w:t>
      </w:r>
    </w:p>
    <w:p w14:paraId="6253C870" w14:textId="77777777" w:rsidR="00225AD9" w:rsidRDefault="003117CF" w:rsidP="00392D08">
      <w:pPr>
        <w:pStyle w:val="a7"/>
        <w:numPr>
          <w:ilvl w:val="0"/>
          <w:numId w:val="8"/>
        </w:numPr>
        <w:jc w:val="both"/>
      </w:pPr>
      <w:r>
        <w:t>системи відеоспостереження</w:t>
      </w:r>
    </w:p>
    <w:p w14:paraId="433D5B3C" w14:textId="77777777" w:rsidR="00225AD9" w:rsidRDefault="003117CF" w:rsidP="00392D08">
      <w:pPr>
        <w:pStyle w:val="a7"/>
        <w:numPr>
          <w:ilvl w:val="0"/>
          <w:numId w:val="8"/>
        </w:numPr>
        <w:jc w:val="both"/>
      </w:pPr>
      <w:r>
        <w:t>системи організації інформації (наприклад, для індексації баз даних зображень)</w:t>
      </w:r>
    </w:p>
    <w:p w14:paraId="23E1F1E1" w14:textId="77777777" w:rsidR="00225AD9" w:rsidRDefault="003117CF" w:rsidP="00392D08">
      <w:pPr>
        <w:pStyle w:val="a7"/>
        <w:numPr>
          <w:ilvl w:val="0"/>
          <w:numId w:val="8"/>
        </w:numPr>
        <w:jc w:val="both"/>
      </w:pPr>
      <w:r>
        <w:t>системи моделювання об'єктів або навколишнього середовища (аналіз медичних зображень, топографічне моделювання)</w:t>
      </w:r>
    </w:p>
    <w:p w14:paraId="2E08F97D" w14:textId="77777777" w:rsidR="00225AD9" w:rsidRDefault="003117CF" w:rsidP="00392D08">
      <w:pPr>
        <w:pStyle w:val="a7"/>
        <w:numPr>
          <w:ilvl w:val="0"/>
          <w:numId w:val="8"/>
        </w:numPr>
        <w:jc w:val="both"/>
      </w:pPr>
      <w:r>
        <w:t>системи взаємодії (наприклад, пристрої введення для систем людино-машинної взаємодії).</w:t>
      </w:r>
    </w:p>
    <w:p w14:paraId="29580575" w14:textId="77777777" w:rsidR="00225AD9" w:rsidRDefault="003117CF" w:rsidP="00392D08">
      <w:pPr>
        <w:jc w:val="both"/>
      </w:pPr>
      <w:r>
        <w:t>Комп'ютерний зір також може бути описаний як доповнення (але не обов'язково протилежність) біологічному зору. У біології вивчається зорове сприйняття людини і різноманітних тварин, в підсумку створюються моделі роботи таких систем в термінах фізіологічних процесів. Комп'ютерний зір, з іншого боку, вивчає і описує системи комп'ютерного зору, які виконано апаратно або програмно. Міждисциплінарний обмін між біологічним та комп'ютерним зором виявився досить продуктивним для обох наукових галузей.</w:t>
      </w:r>
    </w:p>
    <w:p w14:paraId="30D61333" w14:textId="77777777" w:rsidR="00225AD9" w:rsidRDefault="003117CF" w:rsidP="00392D08">
      <w:pPr>
        <w:jc w:val="both"/>
      </w:pPr>
      <w:r>
        <w:t>Підрозділи комп'ютерного зору охоплюють відтворення дій, виявлення подій, стеження, розпізнавання образів, відновлення зображень</w:t>
      </w:r>
      <w:r w:rsidR="008F3267" w:rsidRPr="008F3267">
        <w:t xml:space="preserve"> </w:t>
      </w:r>
      <w:r w:rsidR="007A7E1C" w:rsidRPr="007A7E1C">
        <w:t>[</w:t>
      </w:r>
      <w:r w:rsidR="00D95325" w:rsidRPr="00B137D3">
        <w:t>3</w:t>
      </w:r>
      <w:r w:rsidR="007A7E1C" w:rsidRPr="007A7E1C">
        <w:t>]</w:t>
      </w:r>
      <w:r w:rsidR="003C220A" w:rsidRPr="003C220A">
        <w:t>.</w:t>
      </w:r>
    </w:p>
    <w:p w14:paraId="1FAB6020" w14:textId="77777777" w:rsidR="00B070A3" w:rsidRPr="00B070A3" w:rsidRDefault="00B070A3" w:rsidP="00B070A3"/>
    <w:p w14:paraId="0C9361E0" w14:textId="61D1683F" w:rsidR="00225AD9" w:rsidRDefault="003117CF" w:rsidP="00992E0D">
      <w:pPr>
        <w:pStyle w:val="2"/>
      </w:pPr>
      <w:bookmarkStart w:id="4" w:name="_Toc137990036"/>
      <w:r>
        <w:t>1.</w:t>
      </w:r>
      <w:r w:rsidR="006B0D18">
        <w:t>2</w:t>
      </w:r>
      <w:r>
        <w:t xml:space="preserve"> </w:t>
      </w:r>
      <w:r w:rsidR="006028C1">
        <w:t>Способи в</w:t>
      </w:r>
      <w:r>
        <w:t>икористання</w:t>
      </w:r>
      <w:r w:rsidR="006028C1">
        <w:t xml:space="preserve"> </w:t>
      </w:r>
      <w:r w:rsidR="00362035" w:rsidRPr="00362035">
        <w:t xml:space="preserve">об’єктів дослідження </w:t>
      </w:r>
      <w:r w:rsidR="00D12628">
        <w:t>в житті</w:t>
      </w:r>
      <w:bookmarkEnd w:id="4"/>
    </w:p>
    <w:p w14:paraId="0D1E9556" w14:textId="77777777" w:rsidR="00225AD9" w:rsidRDefault="003117CF" w:rsidP="00392D08">
      <w:pPr>
        <w:jc w:val="both"/>
      </w:pPr>
      <w:r>
        <w:t>Через свою здатність відтворювати та моделювати нелінійні процеси, ШНМ знайшли застосування в широкому діапазоні дисциплін.</w:t>
      </w:r>
    </w:p>
    <w:p w14:paraId="6953B83D" w14:textId="77777777" w:rsidR="00225AD9" w:rsidRDefault="003117CF" w:rsidP="00392D08">
      <w:pPr>
        <w:jc w:val="both"/>
      </w:pPr>
      <w:r>
        <w:t>До областей застосування належать</w:t>
      </w:r>
      <w:r w:rsidR="003A0E4F" w:rsidRPr="00294F29">
        <w:t>:</w:t>
      </w:r>
      <w:r>
        <w:t xml:space="preserve"> ідентифікація систем та керування (керування транспортними засобами, передбачування траєкторії, автоматизація виробничих процесів, природокористування), квантова хімія, гра в ігри та ухвал</w:t>
      </w:r>
      <w:r w:rsidR="00294F29">
        <w:t>ення</w:t>
      </w:r>
      <w:r>
        <w:t xml:space="preserve"> рішень (короткі нарди, шахи, покер), розпізнавання образів (радарні системи, ідентифікація </w:t>
      </w:r>
      <w:r w:rsidR="00174FCB">
        <w:t>облич</w:t>
      </w:r>
      <w:r>
        <w:t>, класифікація сигналів, розпізнавання об'єктів та ін.), розпізнавання послідовностей (жестів, мовлення, рукописного тексту), медична діагностика, фінанси (наприклад, автоматизовані системи торгівлі), добування даних, унаочнення, машинний переклад, соціально-мережеве фільтрування та фільтрування спаму електронної пошти.</w:t>
      </w:r>
    </w:p>
    <w:p w14:paraId="4BCFFE9C" w14:textId="77777777" w:rsidR="00225AD9" w:rsidRDefault="003117CF" w:rsidP="00392D08">
      <w:pPr>
        <w:jc w:val="both"/>
      </w:pPr>
      <w:r>
        <w:t xml:space="preserve">ШНМ застосовували в діагностуванні раку, включно з раком легені, простати, </w:t>
      </w:r>
      <w:proofErr w:type="spellStart"/>
      <w:r>
        <w:t>колоректальним</w:t>
      </w:r>
      <w:proofErr w:type="spellEnd"/>
      <w:r>
        <w:t xml:space="preserve"> раком, а також щоби відрізняти лінії ракових клітин, сильно схильні до розповсюдження, від менш схильних до розповсюдження ліній, із застосуванням лише інформації про форму клітин.</w:t>
      </w:r>
    </w:p>
    <w:p w14:paraId="05678995" w14:textId="77777777" w:rsidR="00225AD9" w:rsidRDefault="003117CF" w:rsidP="00392D08">
      <w:pPr>
        <w:jc w:val="both"/>
      </w:pPr>
      <w:r>
        <w:t xml:space="preserve">ШНМ також використовували для побудови </w:t>
      </w:r>
      <w:proofErr w:type="spellStart"/>
      <w:r>
        <w:t>чорноскринькових</w:t>
      </w:r>
      <w:proofErr w:type="spellEnd"/>
      <w:r>
        <w:t xml:space="preserve"> моделей в </w:t>
      </w:r>
      <w:proofErr w:type="spellStart"/>
      <w:r>
        <w:t>геонауках</w:t>
      </w:r>
      <w:proofErr w:type="spellEnd"/>
      <w:r>
        <w:t>: гідрологія, моделювання океану та прибережна інженерія та геоморфологія є лише деякими з прикладів такого роду.</w:t>
      </w:r>
    </w:p>
    <w:p w14:paraId="7015C39C" w14:textId="77777777" w:rsidR="00225AD9" w:rsidRDefault="003117CF" w:rsidP="00392D08">
      <w:pPr>
        <w:jc w:val="both"/>
      </w:pPr>
      <w:r>
        <w:rPr>
          <w:b/>
        </w:rPr>
        <w:t>Виявляння об'єктів</w:t>
      </w:r>
      <w:r>
        <w:t xml:space="preserve"> широко використовують у задачах комп'ютерного бачення, таких як анотування зображень, підрахунок транспортних засобів, розпізнавання діяльності, виявляння </w:t>
      </w:r>
      <w:r w:rsidR="00174FCB">
        <w:t>облич</w:t>
      </w:r>
      <w:r>
        <w:t xml:space="preserve">, розпізнавання </w:t>
      </w:r>
      <w:r w:rsidR="00174FCB">
        <w:t>облич</w:t>
      </w:r>
      <w:r>
        <w:t xml:space="preserve">, </w:t>
      </w:r>
      <w:proofErr w:type="spellStart"/>
      <w:r>
        <w:t>співсегментування</w:t>
      </w:r>
      <w:proofErr w:type="spellEnd"/>
      <w:r>
        <w:t xml:space="preserve"> об'єктів у відео. Його також використовують у відстежуванні об'єктів, наприклад відстежуванні м'яча під час футбольного матчу, відстежуванні руху біти для крикету, або відстежуванні особи на відео.</w:t>
      </w:r>
    </w:p>
    <w:p w14:paraId="0DFE3781" w14:textId="77777777" w:rsidR="00225AD9" w:rsidRDefault="003117CF" w:rsidP="00392D08">
      <w:pPr>
        <w:jc w:val="both"/>
      </w:pPr>
      <w:r>
        <w:t>Приклади застосування комп'ютерного зору:</w:t>
      </w:r>
    </w:p>
    <w:p w14:paraId="6CA3FED7" w14:textId="77777777" w:rsidR="00225AD9" w:rsidRDefault="003117CF" w:rsidP="00392D08">
      <w:pPr>
        <w:jc w:val="both"/>
      </w:pPr>
      <w:r>
        <w:t>Одним з найбільш важливих застосувань є обробка зображень в медицині. Ця область характеризується отриманням інформації з відеоданих для визначення медичного діагнозу пацієнту.</w:t>
      </w:r>
    </w:p>
    <w:p w14:paraId="6A747A09" w14:textId="77777777" w:rsidR="00225AD9" w:rsidRDefault="003117CF" w:rsidP="00392D08">
      <w:pPr>
        <w:jc w:val="both"/>
      </w:pPr>
      <w:r>
        <w:lastRenderedPageBreak/>
        <w:t>Іншою прикладною галуззю комп'ютерного зору є промисловість. Тут інформацію отримують для підтримки виробничого процесу. Прикладом може слугувати контроль якості, коли деталі чи кінцевий продукт автоматично перевіряють на наявність дефектів. Іншим прикладом є вимірювання положення та орієнтація деталей, які піднімає рука робота.</w:t>
      </w:r>
    </w:p>
    <w:p w14:paraId="117A95E5" w14:textId="77777777" w:rsidR="00225AD9" w:rsidRDefault="003117CF" w:rsidP="00392D08">
      <w:pPr>
        <w:jc w:val="both"/>
      </w:pPr>
      <w:r>
        <w:t>Військове застосування є, мабуть, найбільшою областю комп'ютерного зору. Очевидним прикладом є виявлення ворожих солдатів і транспортних засобів та керування ракетами. Найбільш досконалі системи керування ракетами відправляють ракету в задану область, замість конкретної цілі, а визначення цілей відбувається тоді, коли ракета досягає заданої області, базуючись на відеоданих, що надходять.</w:t>
      </w:r>
    </w:p>
    <w:p w14:paraId="26D537E0" w14:textId="77777777" w:rsidR="00225AD9" w:rsidRDefault="003117CF" w:rsidP="00392D08">
      <w:pPr>
        <w:jc w:val="both"/>
      </w:pPr>
      <w:r>
        <w:t>Одними з нових галузей застосування є автономні транспортні засоби: підводні, наземні (роботи, машини), повітряні. Рівень автономності вимірюється від повністю автономних (безпілотних) до транспортних засобів, де системи, що базуються на комп'ютерному баченні, підтримують водія чи пілота в різноманітних подіях. Повністю автономні транспортні засоби використовують комп'ютерне бачення для навігації, тобто для отримання інформації про місце свого положення, для створення мапи навколишнього оточення, для визначення перешкод. Вони також можуть бути використані, наприклад, для визначених завдань знаходження лісових пожеж. Прикладом таких систем, можуть бути: система попереджувальної сигналізації про перешкоди на машинах і системи автономної посадки літаків.</w:t>
      </w:r>
    </w:p>
    <w:p w14:paraId="5CCD635E" w14:textId="77777777" w:rsidR="00225AD9" w:rsidRDefault="003117CF" w:rsidP="00392D08">
      <w:pPr>
        <w:jc w:val="both"/>
      </w:pPr>
      <w:r>
        <w:t>Інші області застосування охоплюють:</w:t>
      </w:r>
    </w:p>
    <w:p w14:paraId="4E69E291" w14:textId="77777777" w:rsidR="00225AD9" w:rsidRDefault="003117CF" w:rsidP="00392D08">
      <w:pPr>
        <w:pStyle w:val="a7"/>
        <w:numPr>
          <w:ilvl w:val="0"/>
          <w:numId w:val="2"/>
        </w:numPr>
        <w:jc w:val="both"/>
      </w:pPr>
      <w:r>
        <w:t xml:space="preserve">підтримку створення </w:t>
      </w:r>
      <w:r w:rsidR="00A64FAE">
        <w:t>відео ефектів</w:t>
      </w:r>
      <w:r>
        <w:t xml:space="preserve"> для кіно та телебачення;</w:t>
      </w:r>
    </w:p>
    <w:p w14:paraId="4F25B136" w14:textId="77777777" w:rsidR="00805135" w:rsidRDefault="003117CF" w:rsidP="00392D08">
      <w:pPr>
        <w:pStyle w:val="a7"/>
        <w:numPr>
          <w:ilvl w:val="0"/>
          <w:numId w:val="2"/>
        </w:numPr>
        <w:jc w:val="both"/>
      </w:pPr>
      <w:r>
        <w:t>спостереження.</w:t>
      </w:r>
    </w:p>
    <w:p w14:paraId="06F5359B" w14:textId="77777777" w:rsidR="00456AE4" w:rsidRDefault="00456AE4" w:rsidP="00456AE4">
      <w:pPr>
        <w:jc w:val="both"/>
      </w:pPr>
    </w:p>
    <w:p w14:paraId="3BEB6BBE" w14:textId="4105B484" w:rsidR="00456AE4" w:rsidRDefault="00456AE4" w:rsidP="00456AE4">
      <w:pPr>
        <w:pStyle w:val="2"/>
      </w:pPr>
      <w:bookmarkStart w:id="5" w:name="_Toc137990037"/>
      <w:r>
        <w:t>1.</w:t>
      </w:r>
      <w:r w:rsidR="006B0D18">
        <w:t>3</w:t>
      </w:r>
      <w:r>
        <w:t xml:space="preserve"> Опис предметної області</w:t>
      </w:r>
      <w:bookmarkEnd w:id="5"/>
    </w:p>
    <w:p w14:paraId="5191299F" w14:textId="77777777" w:rsidR="00456AE4" w:rsidRDefault="00456AE4" w:rsidP="00456AE4">
      <w:pPr>
        <w:jc w:val="both"/>
      </w:pPr>
      <w:r>
        <w:t>Основним завданням реалізації програмного продукту було створення набору зображень, їх маркування та навчання нейромережі. Основною її перевагою є швидкість обробки зображення.</w:t>
      </w:r>
    </w:p>
    <w:p w14:paraId="48F68B2F" w14:textId="77777777" w:rsidR="00456AE4" w:rsidRDefault="00456AE4" w:rsidP="00456AE4">
      <w:pPr>
        <w:jc w:val="both"/>
      </w:pPr>
      <w:r>
        <w:lastRenderedPageBreak/>
        <w:t>Окрім навчання було створено скрипт для захоплення зображення екрану та його передачі до нейромережі на обробку, класифікацію та виявлення позицій об’єктів.</w:t>
      </w:r>
      <w:r w:rsidRPr="00537198">
        <w:t xml:space="preserve"> </w:t>
      </w:r>
      <w:r>
        <w:t>З використанням цих даних алгоритм буде наводитись на ворога та проводити вистріл</w:t>
      </w:r>
      <w:r w:rsidRPr="00577AC1">
        <w:rPr>
          <w:lang w:val="ru-RU"/>
        </w:rPr>
        <w:t>.</w:t>
      </w:r>
      <w:r>
        <w:t xml:space="preserve"> </w:t>
      </w:r>
    </w:p>
    <w:p w14:paraId="35465C6C" w14:textId="77777777" w:rsidR="00456AE4" w:rsidRDefault="00456AE4" w:rsidP="00456AE4">
      <w:pPr>
        <w:jc w:val="both"/>
      </w:pPr>
      <w:r>
        <w:t>Заплановані можливості користувачів:</w:t>
      </w:r>
    </w:p>
    <w:p w14:paraId="6754669C" w14:textId="77777777" w:rsidR="00456AE4" w:rsidRPr="00805135" w:rsidRDefault="00456AE4" w:rsidP="00F05702">
      <w:pPr>
        <w:pStyle w:val="a7"/>
        <w:numPr>
          <w:ilvl w:val="0"/>
          <w:numId w:val="11"/>
        </w:numPr>
        <w:ind w:left="1276"/>
        <w:jc w:val="both"/>
        <w:rPr>
          <w:b/>
        </w:rPr>
      </w:pPr>
      <w:r>
        <w:t>При певному рівні знань користувач має змогу запустити тренування мережі на вже готовому наборі даних. Якщо в нього є власний набір, можна тренувати на ньому за умови, що дані розмічені.</w:t>
      </w:r>
    </w:p>
    <w:p w14:paraId="2BF16489" w14:textId="77777777" w:rsidR="00456AE4" w:rsidRPr="00992E0D" w:rsidRDefault="00456AE4" w:rsidP="00F05702">
      <w:pPr>
        <w:pStyle w:val="a7"/>
        <w:numPr>
          <w:ilvl w:val="0"/>
          <w:numId w:val="11"/>
        </w:numPr>
        <w:ind w:left="1276"/>
        <w:jc w:val="both"/>
        <w:rPr>
          <w:b/>
        </w:rPr>
      </w:pPr>
      <w:r>
        <w:t>Основна можливість - це перегляд вихідних даних мережі в окремому вікні. В ньому буде візуалізовано інформацію про розміщення персонажів на екрані та їх відповідність до певного класу.</w:t>
      </w:r>
    </w:p>
    <w:p w14:paraId="66AAAAE4" w14:textId="77777777" w:rsidR="00456AE4" w:rsidRPr="00F05702" w:rsidRDefault="00456AE4" w:rsidP="00456AE4"/>
    <w:p w14:paraId="740C4AF7" w14:textId="36753CAA" w:rsidR="00A26C8C" w:rsidRDefault="006B0D18" w:rsidP="00A26C8C">
      <w:pPr>
        <w:pStyle w:val="2"/>
      </w:pPr>
      <w:bookmarkStart w:id="6" w:name="_Toc137990038"/>
      <w:r>
        <w:t>1.4</w:t>
      </w:r>
      <w:r w:rsidR="00A26C8C">
        <w:t xml:space="preserve"> Огляд</w:t>
      </w:r>
      <w:r w:rsidR="00CF1105">
        <w:t xml:space="preserve"> </w:t>
      </w:r>
      <w:r w:rsidR="00456AE4">
        <w:t xml:space="preserve">та аналіз </w:t>
      </w:r>
      <w:r w:rsidR="00CF1105">
        <w:t>аналогічних</w:t>
      </w:r>
      <w:r w:rsidR="00A26C8C">
        <w:t xml:space="preserve"> моделей виявлення</w:t>
      </w:r>
      <w:bookmarkEnd w:id="6"/>
    </w:p>
    <w:p w14:paraId="16A4EA95" w14:textId="3D1E7238" w:rsidR="00A26C8C" w:rsidRDefault="006B0D18" w:rsidP="006C4AA8">
      <w:pPr>
        <w:pStyle w:val="3"/>
      </w:pPr>
      <w:bookmarkStart w:id="7" w:name="_Toc137990039"/>
      <w:r>
        <w:t>1.4</w:t>
      </w:r>
      <w:r w:rsidR="006C4AA8">
        <w:t xml:space="preserve">.1 </w:t>
      </w:r>
      <w:r w:rsidR="00A26C8C">
        <w:t>R-CNN</w:t>
      </w:r>
      <w:bookmarkEnd w:id="7"/>
    </w:p>
    <w:p w14:paraId="4FC80B8D" w14:textId="77777777" w:rsidR="00A26C8C" w:rsidRDefault="00A26C8C" w:rsidP="00A26C8C">
      <w:pPr>
        <w:jc w:val="both"/>
      </w:pPr>
      <w:r>
        <w:t xml:space="preserve">Щоб обійти проблему вибору величезної кількості регіонів, Росс </w:t>
      </w:r>
      <w:proofErr w:type="spellStart"/>
      <w:r>
        <w:t>Гіршик</w:t>
      </w:r>
      <w:proofErr w:type="spellEnd"/>
      <w:r>
        <w:t xml:space="preserve"> (</w:t>
      </w:r>
      <w:proofErr w:type="spellStart"/>
      <w:r>
        <w:t>Ross</w:t>
      </w:r>
      <w:proofErr w:type="spellEnd"/>
      <w:r>
        <w:t xml:space="preserve"> </w:t>
      </w:r>
      <w:proofErr w:type="spellStart"/>
      <w:r>
        <w:t>Girshick</w:t>
      </w:r>
      <w:proofErr w:type="spellEnd"/>
      <w:r>
        <w:t>) та ін. запропонували метод, в якому ми використовуємо вибірковий пошук для вилучення лише 2000 регіонів із зображення, і він назвав їх пропозиціями регіонів (</w:t>
      </w:r>
      <w:proofErr w:type="spellStart"/>
      <w:r>
        <w:t>region</w:t>
      </w:r>
      <w:proofErr w:type="spellEnd"/>
      <w:r>
        <w:t xml:space="preserve"> </w:t>
      </w:r>
      <w:proofErr w:type="spellStart"/>
      <w:r>
        <w:t>proposals</w:t>
      </w:r>
      <w:proofErr w:type="spellEnd"/>
      <w:r>
        <w:t>). Таким чином, тепер, замість того, щоб намагатися класифікувати величезну кількість регіонів, ви можете просто працювати з 2000 регіонами. Ці 2000 пропозицій регіонів генеруються за допомогою алгоритму вибіркового пошуку, який описано нижче.</w:t>
      </w:r>
    </w:p>
    <w:p w14:paraId="48700D9E" w14:textId="77777777" w:rsidR="00A26C8C" w:rsidRDefault="00A26C8C" w:rsidP="00F05702">
      <w:pPr>
        <w:spacing w:line="240" w:lineRule="auto"/>
        <w:ind w:hanging="426"/>
        <w:jc w:val="center"/>
      </w:pPr>
      <w:r>
        <w:rPr>
          <w:noProof/>
          <w:lang w:val="ru-RU"/>
        </w:rPr>
        <w:drawing>
          <wp:inline distT="0" distB="0" distL="0" distR="0" wp14:anchorId="2564228D" wp14:editId="6938F1FE">
            <wp:extent cx="5648325" cy="2092710"/>
            <wp:effectExtent l="0" t="0" r="0" b="0"/>
            <wp:docPr id="635161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3627" cy="2094674"/>
                    </a:xfrm>
                    <a:prstGeom prst="rect">
                      <a:avLst/>
                    </a:prstGeom>
                    <a:noFill/>
                    <a:ln>
                      <a:noFill/>
                    </a:ln>
                  </pic:spPr>
                </pic:pic>
              </a:graphicData>
            </a:graphic>
          </wp:inline>
        </w:drawing>
      </w:r>
    </w:p>
    <w:p w14:paraId="0DC747BC" w14:textId="77777777" w:rsidR="00A26C8C" w:rsidRDefault="00A26C8C" w:rsidP="00A26C8C">
      <w:pPr>
        <w:ind w:firstLine="0"/>
        <w:jc w:val="center"/>
      </w:pPr>
      <w:r>
        <w:t>Рисунок 1.1 – R-CNN</w:t>
      </w:r>
    </w:p>
    <w:p w14:paraId="3117A8E7" w14:textId="77777777" w:rsidR="00A26C8C" w:rsidRDefault="00A26C8C" w:rsidP="00A26C8C">
      <w:pPr>
        <w:jc w:val="both"/>
      </w:pPr>
      <w:r>
        <w:lastRenderedPageBreak/>
        <w:t xml:space="preserve">Щоб дізнатися більше про алгоритм вибіркового пошуку, перейдіть за цим посиланням. Ці 2000 пропозицій регіонів-кандидатів деформуються в квадрат і подаються в </w:t>
      </w:r>
      <w:proofErr w:type="spellStart"/>
      <w:r>
        <w:t>згорткову</w:t>
      </w:r>
      <w:proofErr w:type="spellEnd"/>
      <w:r>
        <w:t xml:space="preserve"> нейронну мережу, яка виробляє 4096-мірний вектор ознак на виході. CNN діє як екстрактор ознак, і вихідний щільний шар складається з ознак, витягнутих із зображення, а витягнуті ознаки подаються в SVM для класифікації присутності об'єкта в межах цієї пропозиції регіону-кандидата. На додаток до прогнозування присутності об'єкта в межах пропозиції регіону, алгоритм також прогнозує чотири значення, які є зміщеними значеннями для підвищення точності обмежувальної рамки. Наприклад, за пропозицією регіону алгоритм передбачив би присутність людини, але обличчя цієї людини в межах пропозиції регіону могло б бути зменшене наполовину. Таким чином, значення зміщення допомагають скоригувати обмежувальну рамку пропозиції регіону.</w:t>
      </w:r>
    </w:p>
    <w:p w14:paraId="73B762D5" w14:textId="77777777" w:rsidR="00A26C8C" w:rsidRDefault="00A26C8C" w:rsidP="00A26C8C">
      <w:pPr>
        <w:ind w:firstLine="0"/>
        <w:jc w:val="both"/>
      </w:pPr>
      <w:r>
        <w:rPr>
          <w:noProof/>
          <w:lang w:val="ru-RU"/>
        </w:rPr>
        <w:drawing>
          <wp:inline distT="0" distB="0" distL="0" distR="0" wp14:anchorId="2548BC2E" wp14:editId="7267FC9C">
            <wp:extent cx="5295900" cy="4740275"/>
            <wp:effectExtent l="0" t="0" r="0" b="3175"/>
            <wp:docPr id="15815181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5900" cy="4740275"/>
                    </a:xfrm>
                    <a:prstGeom prst="rect">
                      <a:avLst/>
                    </a:prstGeom>
                    <a:noFill/>
                    <a:ln>
                      <a:noFill/>
                    </a:ln>
                  </pic:spPr>
                </pic:pic>
              </a:graphicData>
            </a:graphic>
          </wp:inline>
        </w:drawing>
      </w:r>
    </w:p>
    <w:p w14:paraId="5D577911" w14:textId="77777777" w:rsidR="00A26C8C" w:rsidRDefault="00A26C8C" w:rsidP="00A26C8C">
      <w:pPr>
        <w:ind w:firstLine="0"/>
        <w:jc w:val="center"/>
      </w:pPr>
      <w:r>
        <w:t>Рисунок 1.2 – R-CNN</w:t>
      </w:r>
    </w:p>
    <w:p w14:paraId="7FCC6C65" w14:textId="77777777" w:rsidR="00A26C8C" w:rsidRDefault="00A26C8C" w:rsidP="00A26C8C">
      <w:pPr>
        <w:jc w:val="both"/>
      </w:pPr>
      <w:r>
        <w:lastRenderedPageBreak/>
        <w:t>Проблеми з R-CNN</w:t>
      </w:r>
    </w:p>
    <w:p w14:paraId="60675C1F" w14:textId="77777777" w:rsidR="00A26C8C" w:rsidRDefault="00A26C8C" w:rsidP="00A26C8C">
      <w:pPr>
        <w:jc w:val="both"/>
      </w:pPr>
      <w:r>
        <w:t>Навчання мережі все ще займає величезну кількість часу, оскільки вам доведеться класифікувати 2000 пропозицій регіонів на одне зображення.</w:t>
      </w:r>
    </w:p>
    <w:p w14:paraId="7845EDCC" w14:textId="77777777" w:rsidR="00A26C8C" w:rsidRDefault="00A26C8C" w:rsidP="00A26C8C">
      <w:pPr>
        <w:jc w:val="both"/>
      </w:pPr>
      <w:r>
        <w:t>Це не може бути реалізовано в реальному часі, оскільки на кожне тестове зображення потрібно близько 47 секунд.</w:t>
      </w:r>
    </w:p>
    <w:p w14:paraId="2DC09176" w14:textId="77777777" w:rsidR="00A26C8C" w:rsidRDefault="00A26C8C" w:rsidP="006C4AA8">
      <w:pPr>
        <w:jc w:val="both"/>
      </w:pPr>
      <w:r>
        <w:t>Алгоритм вибіркового пошуку є фіксованим алгоритмом. Тому на цьому етапі навчання не відбувається. Це може призвести до генерації поганих пропозицій регіонів-кандидатів.</w:t>
      </w:r>
    </w:p>
    <w:p w14:paraId="4F993A80" w14:textId="1C283ABC" w:rsidR="00A26C8C" w:rsidRDefault="006B0D18" w:rsidP="006C4AA8">
      <w:pPr>
        <w:pStyle w:val="3"/>
      </w:pPr>
      <w:bookmarkStart w:id="8" w:name="_Toc137990040"/>
      <w:r>
        <w:t>1.4</w:t>
      </w:r>
      <w:r w:rsidR="006C4AA8">
        <w:t xml:space="preserve">.2 </w:t>
      </w:r>
      <w:proofErr w:type="spellStart"/>
      <w:r w:rsidR="00A26C8C">
        <w:t>Fast</w:t>
      </w:r>
      <w:proofErr w:type="spellEnd"/>
      <w:r w:rsidR="00A26C8C">
        <w:t xml:space="preserve"> R-CNN</w:t>
      </w:r>
      <w:bookmarkEnd w:id="8"/>
    </w:p>
    <w:p w14:paraId="44662A26" w14:textId="77777777" w:rsidR="00A26C8C" w:rsidRDefault="00A26C8C" w:rsidP="007606AA">
      <w:pPr>
        <w:spacing w:line="240" w:lineRule="auto"/>
        <w:ind w:hanging="284"/>
        <w:jc w:val="center"/>
      </w:pPr>
      <w:r>
        <w:rPr>
          <w:noProof/>
          <w:lang w:val="ru-RU"/>
        </w:rPr>
        <w:drawing>
          <wp:inline distT="0" distB="0" distL="0" distR="0" wp14:anchorId="1A52ECF4" wp14:editId="7A58FEEA">
            <wp:extent cx="5185436" cy="2103004"/>
            <wp:effectExtent l="0" t="0" r="0" b="0"/>
            <wp:docPr id="1240829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0201" cy="2117103"/>
                    </a:xfrm>
                    <a:prstGeom prst="rect">
                      <a:avLst/>
                    </a:prstGeom>
                    <a:noFill/>
                    <a:ln>
                      <a:noFill/>
                    </a:ln>
                  </pic:spPr>
                </pic:pic>
              </a:graphicData>
            </a:graphic>
          </wp:inline>
        </w:drawing>
      </w:r>
    </w:p>
    <w:p w14:paraId="1E6BD1FE" w14:textId="290A1430" w:rsidR="00A26C8C" w:rsidRDefault="00A26C8C" w:rsidP="00A26C8C">
      <w:pPr>
        <w:ind w:firstLine="0"/>
        <w:jc w:val="center"/>
      </w:pPr>
      <w:r>
        <w:t>Рисунок 1.</w:t>
      </w:r>
      <w:r w:rsidR="002F0E68">
        <w:rPr>
          <w:lang w:val="en-US"/>
        </w:rPr>
        <w:t>3</w:t>
      </w:r>
      <w:r>
        <w:t xml:space="preserve"> – </w:t>
      </w:r>
      <w:proofErr w:type="spellStart"/>
      <w:r>
        <w:t>Fast</w:t>
      </w:r>
      <w:proofErr w:type="spellEnd"/>
      <w:r>
        <w:t xml:space="preserve"> R-CNN</w:t>
      </w:r>
    </w:p>
    <w:p w14:paraId="2963BD1D" w14:textId="77777777" w:rsidR="00A26C8C" w:rsidRDefault="00A26C8C" w:rsidP="00A26C8C">
      <w:pPr>
        <w:jc w:val="both"/>
      </w:pPr>
      <w:r>
        <w:t xml:space="preserve">Той самий автор попередньої статті (R-CNN) вирішив деякі недоліки R-CNN, щоб побудувати швидший алгоритм виявлення об'єктів і назвав його </w:t>
      </w:r>
      <w:proofErr w:type="spellStart"/>
      <w:r>
        <w:t>Fast</w:t>
      </w:r>
      <w:proofErr w:type="spellEnd"/>
      <w:r>
        <w:t xml:space="preserve"> R-CNN. Підхід схожий на алгоритм R-CNN. Але замість того, щоб подавати пропозиції регіону на CNN, ми подаємо вхідне зображення на CNN, щоб згенерувати згорнуту карту ознак. На </w:t>
      </w:r>
      <w:proofErr w:type="spellStart"/>
      <w:r>
        <w:t>згортковій</w:t>
      </w:r>
      <w:proofErr w:type="spellEnd"/>
      <w:r>
        <w:t xml:space="preserve"> карті ознак ми визначаємо область пропозицій, розбиваємо їх на квадрати і, використовуючи шар об'єднання </w:t>
      </w:r>
      <w:proofErr w:type="spellStart"/>
      <w:r>
        <w:t>RoI</w:t>
      </w:r>
      <w:proofErr w:type="spellEnd"/>
      <w:r>
        <w:t xml:space="preserve">, перетворюємо їх у фіксований розмір, щоб його можна було подати в повністю зв'язаний шар. На основі </w:t>
      </w:r>
      <w:proofErr w:type="spellStart"/>
      <w:r>
        <w:t>вектора</w:t>
      </w:r>
      <w:proofErr w:type="spellEnd"/>
      <w:r>
        <w:t xml:space="preserve"> ознак </w:t>
      </w:r>
      <w:proofErr w:type="spellStart"/>
      <w:r>
        <w:t>RoI</w:t>
      </w:r>
      <w:proofErr w:type="spellEnd"/>
      <w:r>
        <w:t xml:space="preserve"> ми використовуємо шар </w:t>
      </w:r>
      <w:proofErr w:type="spellStart"/>
      <w:r>
        <w:t>softmax</w:t>
      </w:r>
      <w:proofErr w:type="spellEnd"/>
      <w:r>
        <w:t xml:space="preserve"> для прогнозування класу запропонованої області, а також значень зсуву для обмежувальної рамки.</w:t>
      </w:r>
    </w:p>
    <w:p w14:paraId="725AD215" w14:textId="77777777" w:rsidR="00A26C8C" w:rsidRDefault="00A26C8C" w:rsidP="00A26C8C">
      <w:pPr>
        <w:jc w:val="both"/>
      </w:pPr>
      <w:r>
        <w:t>Причина, чому "</w:t>
      </w:r>
      <w:proofErr w:type="spellStart"/>
      <w:r>
        <w:t>Fast</w:t>
      </w:r>
      <w:proofErr w:type="spellEnd"/>
      <w:r>
        <w:t xml:space="preserve"> R-CNN" швидший за R-CNN, полягає в тому, що вам не потрібно щоразу подавати 2000 пропозицій регіонів на </w:t>
      </w:r>
      <w:proofErr w:type="spellStart"/>
      <w:r>
        <w:t>згорткову</w:t>
      </w:r>
      <w:proofErr w:type="spellEnd"/>
      <w:r>
        <w:t xml:space="preserve"> нейронну мережу. Замість цього операція згортки виконується лише один раз для </w:t>
      </w:r>
      <w:r>
        <w:lastRenderedPageBreak/>
        <w:t>кожного зображення, і на її основі генерується карта ознак.</w:t>
      </w:r>
      <w:r>
        <w:br/>
      </w:r>
    </w:p>
    <w:p w14:paraId="213A5396" w14:textId="77777777" w:rsidR="00A26C8C" w:rsidRPr="007606AA" w:rsidRDefault="00A26C8C" w:rsidP="007606AA">
      <w:pPr>
        <w:spacing w:line="240" w:lineRule="auto"/>
        <w:ind w:hanging="284"/>
        <w:jc w:val="center"/>
        <w:rPr>
          <w:lang w:val="en-US"/>
        </w:rPr>
      </w:pPr>
      <w:r>
        <w:rPr>
          <w:noProof/>
          <w:lang w:val="ru-RU"/>
        </w:rPr>
        <w:drawing>
          <wp:inline distT="0" distB="0" distL="0" distR="0" wp14:anchorId="433852A4" wp14:editId="62C72C53">
            <wp:extent cx="5946470" cy="2040957"/>
            <wp:effectExtent l="0" t="0" r="0" b="0"/>
            <wp:docPr id="14529991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1404" cy="2042651"/>
                    </a:xfrm>
                    <a:prstGeom prst="rect">
                      <a:avLst/>
                    </a:prstGeom>
                    <a:noFill/>
                    <a:ln>
                      <a:noFill/>
                    </a:ln>
                  </pic:spPr>
                </pic:pic>
              </a:graphicData>
            </a:graphic>
          </wp:inline>
        </w:drawing>
      </w:r>
    </w:p>
    <w:p w14:paraId="55A560F5" w14:textId="7D4DEF63" w:rsidR="00A26C8C" w:rsidRDefault="007606AA" w:rsidP="00B62CCA">
      <w:pPr>
        <w:ind w:firstLine="0"/>
        <w:jc w:val="center"/>
      </w:pPr>
      <w:r>
        <w:t>Рисунок 1.</w:t>
      </w:r>
      <w:r w:rsidR="002F0E68">
        <w:rPr>
          <w:lang w:val="en-US"/>
        </w:rPr>
        <w:t>4</w:t>
      </w:r>
      <w:r>
        <w:t xml:space="preserve"> – </w:t>
      </w:r>
      <w:r w:rsidRPr="007606AA">
        <w:t>Порівняння алгоритмів виявлення об'єктів</w:t>
      </w:r>
    </w:p>
    <w:p w14:paraId="44856B13" w14:textId="77777777" w:rsidR="007606AA" w:rsidRDefault="007606AA" w:rsidP="00A26C8C">
      <w:pPr>
        <w:jc w:val="both"/>
      </w:pPr>
      <w:r w:rsidRPr="007606AA">
        <w:t xml:space="preserve">З наведених вище графіків можна зробити висновок, що </w:t>
      </w:r>
      <w:proofErr w:type="spellStart"/>
      <w:r w:rsidRPr="007606AA">
        <w:t>Fast</w:t>
      </w:r>
      <w:proofErr w:type="spellEnd"/>
      <w:r w:rsidRPr="007606AA">
        <w:t xml:space="preserve"> R-CNN значно швидший у тренуванні та тестуванні порівняно з R-CNN. Якщо подивитися на продуктивність </w:t>
      </w:r>
      <w:proofErr w:type="spellStart"/>
      <w:r w:rsidRPr="007606AA">
        <w:t>Fast</w:t>
      </w:r>
      <w:proofErr w:type="spellEnd"/>
      <w:r w:rsidRPr="007606AA">
        <w:t xml:space="preserve"> R-CNN під час тестування, то включення регіональних пропозицій значно сповільнює роботу алгоритму порівняно з відсутністю використання регіональних пропозицій. Таким чином, регіональні пропозиції стають вузьким місцем в алгоритмі </w:t>
      </w:r>
      <w:proofErr w:type="spellStart"/>
      <w:r w:rsidRPr="007606AA">
        <w:t>Fast</w:t>
      </w:r>
      <w:proofErr w:type="spellEnd"/>
      <w:r w:rsidRPr="007606AA">
        <w:t xml:space="preserve"> R-CNN, що впливає на його продуктивність.</w:t>
      </w:r>
    </w:p>
    <w:p w14:paraId="4D698A19" w14:textId="1FF4FA0D" w:rsidR="00B62CCA" w:rsidRDefault="006B0D18" w:rsidP="006C4AA8">
      <w:pPr>
        <w:pStyle w:val="3"/>
      </w:pPr>
      <w:bookmarkStart w:id="9" w:name="_Toc137990041"/>
      <w:r>
        <w:t>1.4</w:t>
      </w:r>
      <w:r w:rsidR="006C4AA8">
        <w:t xml:space="preserve">.3 </w:t>
      </w:r>
      <w:proofErr w:type="spellStart"/>
      <w:r w:rsidR="00B62CCA" w:rsidRPr="00B62CCA">
        <w:t>Faster</w:t>
      </w:r>
      <w:proofErr w:type="spellEnd"/>
      <w:r w:rsidR="00B62CCA" w:rsidRPr="00B62CCA">
        <w:t xml:space="preserve"> R-CNN</w:t>
      </w:r>
      <w:bookmarkEnd w:id="9"/>
    </w:p>
    <w:p w14:paraId="64E3C4E2" w14:textId="77777777" w:rsidR="00B62CCA" w:rsidRDefault="00B62CCA" w:rsidP="00B62CCA">
      <w:pPr>
        <w:ind w:hanging="284"/>
        <w:jc w:val="center"/>
      </w:pPr>
      <w:r>
        <w:rPr>
          <w:noProof/>
          <w:lang w:val="ru-RU"/>
        </w:rPr>
        <w:drawing>
          <wp:inline distT="0" distB="0" distL="0" distR="0" wp14:anchorId="0DFC68B0" wp14:editId="3EFADA6B">
            <wp:extent cx="3380496" cy="3409950"/>
            <wp:effectExtent l="0" t="0" r="0" b="0"/>
            <wp:docPr id="1436407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95119" cy="3424700"/>
                    </a:xfrm>
                    <a:prstGeom prst="rect">
                      <a:avLst/>
                    </a:prstGeom>
                    <a:noFill/>
                    <a:ln>
                      <a:noFill/>
                    </a:ln>
                  </pic:spPr>
                </pic:pic>
              </a:graphicData>
            </a:graphic>
          </wp:inline>
        </w:drawing>
      </w:r>
    </w:p>
    <w:p w14:paraId="11051036" w14:textId="54720A08" w:rsidR="00B62CCA" w:rsidRDefault="00B62CCA" w:rsidP="00B62CCA">
      <w:pPr>
        <w:ind w:hanging="284"/>
        <w:jc w:val="center"/>
      </w:pPr>
      <w:r>
        <w:t>Рисунок 1.</w:t>
      </w:r>
      <w:r w:rsidR="002F0E68">
        <w:rPr>
          <w:lang w:val="en-US"/>
        </w:rPr>
        <w:t>5</w:t>
      </w:r>
      <w:r>
        <w:t xml:space="preserve"> –</w:t>
      </w:r>
      <w:r w:rsidRPr="00B62CCA">
        <w:t xml:space="preserve"> </w:t>
      </w:r>
      <w:proofErr w:type="spellStart"/>
      <w:r w:rsidRPr="00B62CCA">
        <w:t>Faster</w:t>
      </w:r>
      <w:proofErr w:type="spellEnd"/>
      <w:r w:rsidRPr="00B62CCA">
        <w:t xml:space="preserve"> R-CNN</w:t>
      </w:r>
    </w:p>
    <w:p w14:paraId="0A4B8FA2" w14:textId="77777777" w:rsidR="00B62CCA" w:rsidRDefault="00B62CCA" w:rsidP="00B62CCA">
      <w:pPr>
        <w:ind w:firstLine="567"/>
        <w:jc w:val="both"/>
      </w:pPr>
      <w:r>
        <w:lastRenderedPageBreak/>
        <w:t xml:space="preserve">Обидва алгоритми (R-CNN та </w:t>
      </w:r>
      <w:proofErr w:type="spellStart"/>
      <w:r>
        <w:t>Fast</w:t>
      </w:r>
      <w:proofErr w:type="spellEnd"/>
      <w:r>
        <w:t xml:space="preserve"> R-CNN) використовують вибірковий пошук для знаходження регіональних пропозицій. Вибірковий пошук є повільним і трудомістким процесом, що впливає на продуктивність мережі. Тому </w:t>
      </w:r>
      <w:proofErr w:type="spellStart"/>
      <w:r>
        <w:t>Шаоцин</w:t>
      </w:r>
      <w:proofErr w:type="spellEnd"/>
      <w:r>
        <w:t xml:space="preserve"> </w:t>
      </w:r>
      <w:proofErr w:type="spellStart"/>
      <w:r>
        <w:t>Рен</w:t>
      </w:r>
      <w:proofErr w:type="spellEnd"/>
      <w:r>
        <w:t xml:space="preserve"> (</w:t>
      </w:r>
      <w:proofErr w:type="spellStart"/>
      <w:r>
        <w:t>Shaoqing</w:t>
      </w:r>
      <w:proofErr w:type="spellEnd"/>
      <w:r>
        <w:t xml:space="preserve"> </w:t>
      </w:r>
      <w:proofErr w:type="spellStart"/>
      <w:r>
        <w:t>Ren</w:t>
      </w:r>
      <w:proofErr w:type="spellEnd"/>
      <w:r>
        <w:t>) та ін. розробили алгоритм виявлення об'єктів, який усуває алгоритм вибіркового пошуку і дозволяє мережі вивчати пропозиції регіонів.</w:t>
      </w:r>
    </w:p>
    <w:p w14:paraId="0FD1ED2E" w14:textId="77777777" w:rsidR="00B62CCA" w:rsidRDefault="00B62CCA" w:rsidP="00B62CCA">
      <w:pPr>
        <w:ind w:firstLine="567"/>
        <w:jc w:val="both"/>
      </w:pPr>
      <w:r>
        <w:t xml:space="preserve">Подібно до </w:t>
      </w:r>
      <w:proofErr w:type="spellStart"/>
      <w:r>
        <w:t>Fast</w:t>
      </w:r>
      <w:proofErr w:type="spellEnd"/>
      <w:r>
        <w:t xml:space="preserve"> R-CNN, зображення подається на вхід </w:t>
      </w:r>
      <w:proofErr w:type="spellStart"/>
      <w:r>
        <w:t>згорткової</w:t>
      </w:r>
      <w:proofErr w:type="spellEnd"/>
      <w:r>
        <w:t xml:space="preserve"> мережі, яка створює згорнуту карту ознак. Замість того, щоб використовувати алгоритм вибіркового пошуку на карті ознак для ідентифікації регіональних пропозицій, окрема мережа використовується для прогнозування регіональних пропозицій. Прогнозовані пропозиції регіонів потім змінюють форму за допомогою шару об'єднання </w:t>
      </w:r>
      <w:proofErr w:type="spellStart"/>
      <w:r>
        <w:t>RoI</w:t>
      </w:r>
      <w:proofErr w:type="spellEnd"/>
      <w:r>
        <w:t>, який потім використовується для класифікації зображення в межах запропонованого регіону і прогнозування значень зміщення для обмежувальних рамок.</w:t>
      </w:r>
    </w:p>
    <w:p w14:paraId="0384C173" w14:textId="77777777" w:rsidR="00B62CCA" w:rsidRDefault="00B62CCA" w:rsidP="00B62CCA">
      <w:pPr>
        <w:spacing w:line="240" w:lineRule="auto"/>
        <w:ind w:hanging="426"/>
        <w:jc w:val="center"/>
      </w:pPr>
      <w:r>
        <w:rPr>
          <w:noProof/>
          <w:lang w:val="ru-RU"/>
        </w:rPr>
        <w:drawing>
          <wp:inline distT="0" distB="0" distL="0" distR="0" wp14:anchorId="306F8AAF" wp14:editId="42281771">
            <wp:extent cx="6122035" cy="3026410"/>
            <wp:effectExtent l="0" t="0" r="0" b="2540"/>
            <wp:docPr id="4029455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2035" cy="3026410"/>
                    </a:xfrm>
                    <a:prstGeom prst="rect">
                      <a:avLst/>
                    </a:prstGeom>
                    <a:noFill/>
                    <a:ln>
                      <a:noFill/>
                    </a:ln>
                  </pic:spPr>
                </pic:pic>
              </a:graphicData>
            </a:graphic>
          </wp:inline>
        </w:drawing>
      </w:r>
    </w:p>
    <w:p w14:paraId="16FE140C" w14:textId="7B2B3938" w:rsidR="00B62CCA" w:rsidRDefault="00B62CCA" w:rsidP="00B62CCA">
      <w:pPr>
        <w:ind w:hanging="426"/>
        <w:jc w:val="center"/>
      </w:pPr>
      <w:r>
        <w:t>Рисунок 1.</w:t>
      </w:r>
      <w:r w:rsidR="002F0E68">
        <w:rPr>
          <w:lang w:val="en-US"/>
        </w:rPr>
        <w:t>6</w:t>
      </w:r>
      <w:r>
        <w:t xml:space="preserve"> – </w:t>
      </w:r>
      <w:r w:rsidRPr="00B62CCA">
        <w:t>Порівняння швидкодії алгоритмів виявлення об'єктів за час тестування</w:t>
      </w:r>
    </w:p>
    <w:p w14:paraId="2C53DDD6" w14:textId="77777777" w:rsidR="00B62CCA" w:rsidRDefault="00B62CCA" w:rsidP="00B62CCA">
      <w:pPr>
        <w:ind w:firstLine="567"/>
        <w:jc w:val="both"/>
      </w:pPr>
      <w:r w:rsidRPr="00B62CCA">
        <w:t xml:space="preserve">З наведеного вище графіка видно, що </w:t>
      </w:r>
      <w:proofErr w:type="spellStart"/>
      <w:r w:rsidRPr="00B62CCA">
        <w:t>Faster</w:t>
      </w:r>
      <w:proofErr w:type="spellEnd"/>
      <w:r w:rsidRPr="00B62CCA">
        <w:t xml:space="preserve"> R-CNN набагато швидший за своїх попередників. Тому його можна використовувати навіть для виявлення об'єктів у реальному часі.</w:t>
      </w:r>
    </w:p>
    <w:p w14:paraId="28722D8A" w14:textId="77777777" w:rsidR="00B62CCA" w:rsidRDefault="00B62CCA">
      <w:pPr>
        <w:ind w:firstLine="709"/>
        <w:jc w:val="both"/>
      </w:pPr>
      <w:r>
        <w:br w:type="page"/>
      </w:r>
    </w:p>
    <w:p w14:paraId="3F49D5F5" w14:textId="1753BE6D" w:rsidR="00B62CCA" w:rsidRDefault="006B0D18" w:rsidP="006C4AA8">
      <w:pPr>
        <w:pStyle w:val="3"/>
      </w:pPr>
      <w:bookmarkStart w:id="10" w:name="_Toc137990042"/>
      <w:r>
        <w:lastRenderedPageBreak/>
        <w:t>1.4</w:t>
      </w:r>
      <w:r w:rsidR="006C4AA8">
        <w:t xml:space="preserve">.4 </w:t>
      </w:r>
      <w:r w:rsidR="00B62CCA" w:rsidRPr="00B62CCA">
        <w:t xml:space="preserve">YOLO — </w:t>
      </w:r>
      <w:proofErr w:type="spellStart"/>
      <w:r w:rsidR="00B62CCA" w:rsidRPr="00B62CCA">
        <w:t>You</w:t>
      </w:r>
      <w:proofErr w:type="spellEnd"/>
      <w:r w:rsidR="00B62CCA" w:rsidRPr="00B62CCA">
        <w:t xml:space="preserve"> </w:t>
      </w:r>
      <w:proofErr w:type="spellStart"/>
      <w:r w:rsidR="00B62CCA" w:rsidRPr="00B62CCA">
        <w:t>Only</w:t>
      </w:r>
      <w:proofErr w:type="spellEnd"/>
      <w:r w:rsidR="00B62CCA" w:rsidRPr="00B62CCA">
        <w:t xml:space="preserve"> </w:t>
      </w:r>
      <w:proofErr w:type="spellStart"/>
      <w:r w:rsidR="00B62CCA" w:rsidRPr="00B62CCA">
        <w:t>Look</w:t>
      </w:r>
      <w:proofErr w:type="spellEnd"/>
      <w:r w:rsidR="00B62CCA" w:rsidRPr="00B62CCA">
        <w:t xml:space="preserve"> </w:t>
      </w:r>
      <w:proofErr w:type="spellStart"/>
      <w:r w:rsidR="00B62CCA" w:rsidRPr="00B62CCA">
        <w:t>Once</w:t>
      </w:r>
      <w:bookmarkEnd w:id="10"/>
      <w:proofErr w:type="spellEnd"/>
    </w:p>
    <w:p w14:paraId="0EA1F525" w14:textId="77777777" w:rsidR="00B62CCA" w:rsidRDefault="00B62CCA" w:rsidP="00B62CCA">
      <w:pPr>
        <w:ind w:firstLine="567"/>
        <w:jc w:val="both"/>
      </w:pPr>
      <w:r w:rsidRPr="00B62CCA">
        <w:t>Всі попередні алгоритми виявлення об'єктів використовують регіони для локалізації об'єкта на зображенні. Мережа не переглядає зображення повністю. Замість цього вона розглядає ті частини зображення, які мають високу ймовірність містити об'єкт. YOLO (</w:t>
      </w:r>
      <w:proofErr w:type="spellStart"/>
      <w:r w:rsidRPr="00B62CCA">
        <w:t>You</w:t>
      </w:r>
      <w:proofErr w:type="spellEnd"/>
      <w:r w:rsidRPr="00B62CCA">
        <w:t xml:space="preserve"> </w:t>
      </w:r>
      <w:proofErr w:type="spellStart"/>
      <w:r w:rsidRPr="00B62CCA">
        <w:t>Only</w:t>
      </w:r>
      <w:proofErr w:type="spellEnd"/>
      <w:r w:rsidRPr="00B62CCA">
        <w:t xml:space="preserve"> </w:t>
      </w:r>
      <w:proofErr w:type="spellStart"/>
      <w:r w:rsidRPr="00B62CCA">
        <w:t>Look</w:t>
      </w:r>
      <w:proofErr w:type="spellEnd"/>
      <w:r w:rsidRPr="00B62CCA">
        <w:t xml:space="preserve"> </w:t>
      </w:r>
      <w:proofErr w:type="spellStart"/>
      <w:r w:rsidRPr="00B62CCA">
        <w:t>Once</w:t>
      </w:r>
      <w:proofErr w:type="spellEnd"/>
      <w:r w:rsidRPr="00B62CCA">
        <w:t xml:space="preserve">) - це алгоритм виявлення об'єктів, який значно відрізняється від алгоритмів, що базуються на регіонах, розглянутих вище. У YOLO єдина </w:t>
      </w:r>
      <w:proofErr w:type="spellStart"/>
      <w:r w:rsidRPr="00B62CCA">
        <w:t>згорткова</w:t>
      </w:r>
      <w:proofErr w:type="spellEnd"/>
      <w:r w:rsidRPr="00B62CCA">
        <w:t xml:space="preserve"> мережа прогнозує обмежувальні рамки та ймовірності класів для цих рамок.</w:t>
      </w:r>
    </w:p>
    <w:p w14:paraId="76463772" w14:textId="77777777" w:rsidR="00B62CCA" w:rsidRDefault="00B62CCA" w:rsidP="00B62CCA">
      <w:pPr>
        <w:ind w:firstLine="567"/>
        <w:jc w:val="both"/>
      </w:pPr>
      <w:r>
        <w:t xml:space="preserve">Принцип роботи YOLO полягає в тому, що ми беремо зображення і розбиваємо його на сітку </w:t>
      </w:r>
      <w:proofErr w:type="spellStart"/>
      <w:r>
        <w:t>SxS</w:t>
      </w:r>
      <w:proofErr w:type="spellEnd"/>
      <w:r>
        <w:t>, в кожній з яких ми виділяємо m обмежувальних рамок. Для кожного з них мережа виводить ймовірність класу та значення зсуву для нього. Обмеження, ймовірність класу яких перевищує порогове значення, обираються і використовуються для визначення місцезнаходження об'єкта на зображенні.</w:t>
      </w:r>
    </w:p>
    <w:p w14:paraId="7ECA1AA7" w14:textId="77777777" w:rsidR="00B62CCA" w:rsidRDefault="00B62CCA" w:rsidP="00B62CCA">
      <w:pPr>
        <w:ind w:firstLine="567"/>
        <w:jc w:val="both"/>
      </w:pPr>
      <w:r>
        <w:t>YOLO працює на порядок швидше (45 кадрів за секунду), ніж інші алгоритми виявлення об'єктів. Обмеженням алгоритму YOLO є те, що він бореться з невеликими об'єктами на зображенні, наприклад, у нього можуть виникнути труднощі з виявленням зграї птахів. Це пов'язано з просторовими обмеженнями алгоритму.</w:t>
      </w:r>
    </w:p>
    <w:p w14:paraId="1828EBBE" w14:textId="77777777" w:rsidR="004C2E41" w:rsidRDefault="004C2E41" w:rsidP="00B62CCA">
      <w:pPr>
        <w:ind w:firstLine="567"/>
        <w:jc w:val="both"/>
      </w:pPr>
    </w:p>
    <w:p w14:paraId="2A6D7DD1" w14:textId="294BA556" w:rsidR="003C7021" w:rsidRDefault="006B0D18" w:rsidP="00955525">
      <w:pPr>
        <w:pStyle w:val="3"/>
      </w:pPr>
      <w:bookmarkStart w:id="11" w:name="_Toc137990043"/>
      <w:r>
        <w:t>1.4</w:t>
      </w:r>
      <w:r w:rsidR="00955525">
        <w:t xml:space="preserve">.5 </w:t>
      </w:r>
      <w:r w:rsidR="003C7021" w:rsidRPr="000326F0">
        <w:t>SSD</w:t>
      </w:r>
      <w:bookmarkEnd w:id="11"/>
    </w:p>
    <w:p w14:paraId="45808C39" w14:textId="77777777" w:rsidR="002D26D6" w:rsidRDefault="002D26D6" w:rsidP="002D26D6">
      <w:r w:rsidRPr="002D26D6">
        <w:t>SSD (</w:t>
      </w:r>
      <w:proofErr w:type="spellStart"/>
      <w:r w:rsidRPr="002D26D6">
        <w:t>Single</w:t>
      </w:r>
      <w:proofErr w:type="spellEnd"/>
      <w:r w:rsidRPr="002D26D6">
        <w:t xml:space="preserve"> </w:t>
      </w:r>
      <w:proofErr w:type="spellStart"/>
      <w:r w:rsidRPr="002D26D6">
        <w:t>Shot</w:t>
      </w:r>
      <w:proofErr w:type="spellEnd"/>
      <w:r w:rsidRPr="002D26D6">
        <w:t xml:space="preserve"> </w:t>
      </w:r>
      <w:proofErr w:type="spellStart"/>
      <w:r w:rsidRPr="002D26D6">
        <w:t>Detector</w:t>
      </w:r>
      <w:proofErr w:type="spellEnd"/>
      <w:r w:rsidRPr="002D26D6">
        <w:t xml:space="preserve"> - детектор одного пострілу, кроку) є популярною архітектурою для виявлення об'єктів у реальному часі. </w:t>
      </w:r>
      <w:r w:rsidR="00A24A32">
        <w:rPr>
          <w:lang w:val="en-US"/>
        </w:rPr>
        <w:t>Fast</w:t>
      </w:r>
      <w:r w:rsidRPr="002D26D6">
        <w:t xml:space="preserve"> R-CNN використовує мережу пропозицій регіонів для створення граничних полів і класифікації об'єктів. Однак, цей підхід працює повільно, що не підходить для реального часу. SSD прискорює процес, усуваючи мережу регіональних пропозицій. Вдосконалення, такі як </w:t>
      </w:r>
      <w:proofErr w:type="spellStart"/>
      <w:r w:rsidRPr="002D26D6">
        <w:t>багатомасштабні</w:t>
      </w:r>
      <w:proofErr w:type="spellEnd"/>
      <w:r w:rsidRPr="002D26D6">
        <w:t xml:space="preserve"> функції та поля за замовчуванням, дозволяють SSD досягти точності </w:t>
      </w:r>
      <w:r w:rsidR="00A24A32">
        <w:rPr>
          <w:lang w:val="en-US"/>
        </w:rPr>
        <w:t>Fast</w:t>
      </w:r>
      <w:r w:rsidRPr="002D26D6">
        <w:t xml:space="preserve"> R-CNN при обробці зображень нижчої роздільної здатності, що підвищує швидкість обробки. SSD може працювати в режимі реального часу і досягати точності, яка конкурує з </w:t>
      </w:r>
      <w:r w:rsidRPr="002D26D6">
        <w:lastRenderedPageBreak/>
        <w:t>методами, що використовують додатковий крок пропозиції об'єкта. Метод виявлення об'єктів SSD складається з витягування карт особливостей зображення та застосування фільтрів згортки для виявлення об'єктів. SSD є простим у навчанні та інтеграції в системи, що потребують компонента виявлення об'єктів.</w:t>
      </w:r>
    </w:p>
    <w:p w14:paraId="42B728AA" w14:textId="77777777" w:rsidR="004C2E41" w:rsidRDefault="004C2E41" w:rsidP="002D26D6">
      <w:pPr>
        <w:rPr>
          <w:b/>
        </w:rPr>
      </w:pPr>
    </w:p>
    <w:p w14:paraId="6F90439E" w14:textId="226BA9CF" w:rsidR="002D26D6" w:rsidRDefault="006B0D18" w:rsidP="002D26D6">
      <w:pPr>
        <w:pStyle w:val="3"/>
      </w:pPr>
      <w:bookmarkStart w:id="12" w:name="_Toc137990044"/>
      <w:r>
        <w:t>1.4</w:t>
      </w:r>
      <w:r w:rsidR="002D26D6">
        <w:t>.6 Висновок та вибір кращої моделі</w:t>
      </w:r>
      <w:bookmarkEnd w:id="12"/>
    </w:p>
    <w:p w14:paraId="0C7EE73B" w14:textId="77777777" w:rsidR="00A24A32" w:rsidRPr="00DD6470" w:rsidRDefault="00A24A32" w:rsidP="00A24A32">
      <w:pPr>
        <w:rPr>
          <w:lang w:val="ru-RU"/>
        </w:rPr>
      </w:pPr>
      <w:r>
        <w:rPr>
          <w:lang w:val="en-US"/>
        </w:rPr>
        <w:t>Fast</w:t>
      </w:r>
      <w:r w:rsidRPr="002D26D6">
        <w:t xml:space="preserve"> R-CNN використовує мережу пропозицій регіонів для створення граничних полів і класифікації об'єктів. Однак, цей підхід працює повільно, що не підходить для реального часу</w:t>
      </w:r>
      <w:r w:rsidRPr="00DD6470">
        <w:rPr>
          <w:lang w:val="ru-RU"/>
        </w:rPr>
        <w:t>.</w:t>
      </w:r>
    </w:p>
    <w:p w14:paraId="7B798C62" w14:textId="77777777" w:rsidR="00A24A32" w:rsidRDefault="002D26D6" w:rsidP="002D26D6">
      <w:pPr>
        <w:ind w:firstLine="567"/>
        <w:jc w:val="both"/>
      </w:pPr>
      <w:r w:rsidRPr="000326F0">
        <w:t xml:space="preserve">SSD має перевагу для більш точного розпізнавання об'єктів. Він більше підходить для відео-криміналістики, юридичних розслідувань, виявлення орієнтирів і багато чого іншого. </w:t>
      </w:r>
    </w:p>
    <w:p w14:paraId="010B9686" w14:textId="77777777" w:rsidR="002D26D6" w:rsidRDefault="002D26D6" w:rsidP="002D26D6">
      <w:pPr>
        <w:ind w:firstLine="567"/>
        <w:jc w:val="both"/>
      </w:pPr>
      <w:r w:rsidRPr="000326F0">
        <w:t>YOLO пропонує високу швидкість, розраховану на 45 кадрів в секунду для великих мереж і 150 кадрів в секунду для менших мереж.</w:t>
      </w:r>
    </w:p>
    <w:p w14:paraId="349A3D2A" w14:textId="77777777" w:rsidR="002D26D6" w:rsidRPr="008D0BDF" w:rsidRDefault="002D26D6" w:rsidP="002D26D6">
      <w:pPr>
        <w:jc w:val="both"/>
      </w:pPr>
      <w:r>
        <w:t xml:space="preserve">Підсумовуючи, можна сказати що </w:t>
      </w:r>
      <w:r>
        <w:rPr>
          <w:lang w:val="en-US"/>
        </w:rPr>
        <w:t>Yolo</w:t>
      </w:r>
      <w:r w:rsidRPr="008D0BDF">
        <w:rPr>
          <w:lang w:val="ru-RU"/>
        </w:rPr>
        <w:t xml:space="preserve"> </w:t>
      </w:r>
      <w:r>
        <w:t>найкращий варіант для виявлення об’єктів на екрані в режимі реального часу.</w:t>
      </w:r>
    </w:p>
    <w:p w14:paraId="1C294DBA" w14:textId="77777777" w:rsidR="002D26D6" w:rsidRDefault="002D26D6" w:rsidP="002D26D6"/>
    <w:p w14:paraId="3D2FF68A" w14:textId="43047A56" w:rsidR="00456AE4" w:rsidRDefault="00456AE4" w:rsidP="00456AE4">
      <w:pPr>
        <w:pStyle w:val="2"/>
      </w:pPr>
      <w:bookmarkStart w:id="13" w:name="_Toc137990045"/>
      <w:r>
        <w:t>1.</w:t>
      </w:r>
      <w:r w:rsidR="006B0D18">
        <w:t>5</w:t>
      </w:r>
      <w:r>
        <w:t xml:space="preserve"> Порівняльний аналіз аналогів об’єкта досліджень</w:t>
      </w:r>
      <w:bookmarkEnd w:id="13"/>
    </w:p>
    <w:p w14:paraId="6AB5028E" w14:textId="593D22AE" w:rsidR="00456AE4" w:rsidRDefault="00456AE4" w:rsidP="002D26D6">
      <w:pPr>
        <w:rPr>
          <w:lang w:val="en-US"/>
        </w:rPr>
      </w:pPr>
      <w:r>
        <w:t xml:space="preserve">На </w:t>
      </w:r>
      <w:r>
        <w:rPr>
          <w:lang w:val="en-US"/>
        </w:rPr>
        <w:t xml:space="preserve">GitHub </w:t>
      </w:r>
      <w:r>
        <w:t xml:space="preserve">існує </w:t>
      </w:r>
      <w:r w:rsidR="002F0E68">
        <w:t>велика кількість репозиторіїв зі схожим функціоналом</w:t>
      </w:r>
      <w:r w:rsidR="00945AFC">
        <w:t>, зображено рисунку 1.7,</w:t>
      </w:r>
      <w:r w:rsidR="002F0E68">
        <w:t xml:space="preserve"> а на платформі </w:t>
      </w:r>
      <w:r w:rsidR="002F0E68">
        <w:rPr>
          <w:lang w:val="en-US"/>
        </w:rPr>
        <w:t xml:space="preserve">YouTube </w:t>
      </w:r>
      <w:r w:rsidR="002F0E68">
        <w:t xml:space="preserve">навіть є декілька керівництв які допомагають створити Асистента для гри </w:t>
      </w:r>
      <w:r w:rsidR="002F0E68">
        <w:rPr>
          <w:lang w:val="en-US"/>
        </w:rPr>
        <w:t xml:space="preserve">CSGO. </w:t>
      </w:r>
    </w:p>
    <w:p w14:paraId="425B6590" w14:textId="77777777" w:rsidR="004C2E41" w:rsidRDefault="004C2E41" w:rsidP="004C2E41">
      <w:r>
        <w:t xml:space="preserve">Але основний їх мінус - це те що вони застарілі, деякі із них написані більше 2х років назад. Більшість із наведених проектів використовує </w:t>
      </w:r>
      <w:r>
        <w:rPr>
          <w:lang w:val="en-US"/>
        </w:rPr>
        <w:t>YOLO</w:t>
      </w:r>
      <w:r>
        <w:t xml:space="preserve"> п’ятої версії, одиниці – сьомої. Мій проект використовує модель </w:t>
      </w:r>
      <w:r>
        <w:rPr>
          <w:lang w:val="en-US"/>
        </w:rPr>
        <w:t>YOLO</w:t>
      </w:r>
      <w:r>
        <w:t xml:space="preserve"> восьмої версії, яку випустили 10го січня 2023 року, яка звісно краща своїх попередників.</w:t>
      </w:r>
    </w:p>
    <w:p w14:paraId="30DDA6F9" w14:textId="77777777" w:rsidR="004C2E41" w:rsidRDefault="004C2E41" w:rsidP="002D26D6">
      <w:pPr>
        <w:rPr>
          <w:lang w:val="en-US"/>
        </w:rPr>
      </w:pPr>
    </w:p>
    <w:p w14:paraId="0065477C" w14:textId="5F1512FC" w:rsidR="004C2E41" w:rsidRDefault="002F0E68" w:rsidP="002F0E68">
      <w:pPr>
        <w:spacing w:line="240" w:lineRule="auto"/>
        <w:ind w:hanging="284"/>
        <w:jc w:val="center"/>
        <w:rPr>
          <w:lang w:val="en-US"/>
        </w:rPr>
      </w:pPr>
      <w:r w:rsidRPr="002F0E68">
        <w:rPr>
          <w:noProof/>
          <w:lang w:val="en-US"/>
        </w:rPr>
        <w:lastRenderedPageBreak/>
        <w:drawing>
          <wp:inline distT="0" distB="0" distL="0" distR="0" wp14:anchorId="77688204" wp14:editId="42DA83C3">
            <wp:extent cx="6004475" cy="4781550"/>
            <wp:effectExtent l="0" t="0" r="0" b="0"/>
            <wp:docPr id="1794403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03938" name=""/>
                    <pic:cNvPicPr/>
                  </pic:nvPicPr>
                  <pic:blipFill rotWithShape="1">
                    <a:blip r:embed="rId21"/>
                    <a:srcRect t="5687" b="2202"/>
                    <a:stretch/>
                  </pic:blipFill>
                  <pic:spPr bwMode="auto">
                    <a:xfrm>
                      <a:off x="0" y="0"/>
                      <a:ext cx="6005195" cy="4782123"/>
                    </a:xfrm>
                    <a:prstGeom prst="rect">
                      <a:avLst/>
                    </a:prstGeom>
                    <a:ln>
                      <a:noFill/>
                    </a:ln>
                    <a:extLst>
                      <a:ext uri="{53640926-AAD7-44D8-BBD7-CCE9431645EC}">
                        <a14:shadowObscured xmlns:a14="http://schemas.microsoft.com/office/drawing/2010/main"/>
                      </a:ext>
                    </a:extLst>
                  </pic:spPr>
                </pic:pic>
              </a:graphicData>
            </a:graphic>
          </wp:inline>
        </w:drawing>
      </w:r>
    </w:p>
    <w:p w14:paraId="33459F85" w14:textId="24F4D517" w:rsidR="002F0E68" w:rsidRDefault="002F0E68" w:rsidP="002F0E68">
      <w:pPr>
        <w:ind w:hanging="284"/>
        <w:jc w:val="center"/>
      </w:pPr>
      <w:r>
        <w:t xml:space="preserve">Рисунок </w:t>
      </w:r>
      <w:r>
        <w:rPr>
          <w:lang w:val="en-US"/>
        </w:rPr>
        <w:t>1</w:t>
      </w:r>
      <w:r>
        <w:t>.</w:t>
      </w:r>
      <w:r>
        <w:rPr>
          <w:lang w:val="en-US"/>
        </w:rPr>
        <w:t>7</w:t>
      </w:r>
      <w:r>
        <w:t xml:space="preserve"> –</w:t>
      </w:r>
      <w:r w:rsidR="00945AFC">
        <w:t xml:space="preserve"> </w:t>
      </w:r>
      <w:r>
        <w:t xml:space="preserve">аналоги на </w:t>
      </w:r>
      <w:r>
        <w:rPr>
          <w:lang w:val="en-US"/>
        </w:rPr>
        <w:t>GitHub.</w:t>
      </w:r>
    </w:p>
    <w:p w14:paraId="2890DB94" w14:textId="1E198D38" w:rsidR="00BD37A8" w:rsidRDefault="00BD37A8" w:rsidP="002F0E68">
      <w:r>
        <w:t xml:space="preserve">Іншою відмінністю мого проекту від аналогічних є використання алгоритму </w:t>
      </w:r>
      <w:proofErr w:type="spellStart"/>
      <w:r>
        <w:rPr>
          <w:lang w:val="en-US"/>
        </w:rPr>
        <w:t>Windmouse</w:t>
      </w:r>
      <w:proofErr w:type="spellEnd"/>
      <w:r>
        <w:rPr>
          <w:lang w:val="en-US"/>
        </w:rPr>
        <w:t xml:space="preserve"> </w:t>
      </w:r>
      <w:r>
        <w:t>для покращеного керування у грі. Саме так я</w:t>
      </w:r>
      <w:r w:rsidRPr="00BD37A8">
        <w:t xml:space="preserve"> вно</w:t>
      </w:r>
      <w:r>
        <w:t>шу</w:t>
      </w:r>
      <w:r w:rsidRPr="00BD37A8">
        <w:t xml:space="preserve"> новий підхід до розв'язання задачі, поєднавши існуючі алгоритми</w:t>
      </w:r>
      <w:r>
        <w:t>.</w:t>
      </w:r>
    </w:p>
    <w:p w14:paraId="0F94AA84" w14:textId="77777777" w:rsidR="006B0D18" w:rsidRDefault="006B0D18" w:rsidP="002F0E68"/>
    <w:p w14:paraId="23CB077F" w14:textId="366FF2FF" w:rsidR="006B0D18" w:rsidRDefault="006B0D18" w:rsidP="006B0D18">
      <w:pPr>
        <w:pStyle w:val="2"/>
      </w:pPr>
      <w:bookmarkStart w:id="14" w:name="_Toc137990046"/>
      <w:r>
        <w:t>1.6 Технічне завдання</w:t>
      </w:r>
      <w:bookmarkEnd w:id="14"/>
    </w:p>
    <w:p w14:paraId="001708F7" w14:textId="215A477D" w:rsidR="006B0D18" w:rsidRDefault="00C52CEE" w:rsidP="006B0D18">
      <w:pPr>
        <w:rPr>
          <w:color w:val="1A1A1A"/>
        </w:rPr>
      </w:pPr>
      <w:r>
        <w:rPr>
          <w:color w:val="1A1A1A"/>
        </w:rPr>
        <w:t>Спроектувати та розробити додаток який буде допомагати користувачу в керуванні грою.</w:t>
      </w:r>
    </w:p>
    <w:p w14:paraId="6389F3A0" w14:textId="77777777" w:rsidR="00C52CEE" w:rsidRDefault="00C52CEE" w:rsidP="00C52CEE">
      <w:pPr>
        <w:rPr>
          <w:color w:val="1A1A1A"/>
        </w:rPr>
      </w:pPr>
      <w:r>
        <w:rPr>
          <w:color w:val="1A1A1A"/>
        </w:rPr>
        <w:t>Вхідні дані:</w:t>
      </w:r>
    </w:p>
    <w:p w14:paraId="126D4576" w14:textId="132721F0" w:rsidR="00C52CEE" w:rsidRDefault="003F03B3" w:rsidP="00C52CEE">
      <w:pPr>
        <w:numPr>
          <w:ilvl w:val="0"/>
          <w:numId w:val="17"/>
        </w:numPr>
        <w:tabs>
          <w:tab w:val="left" w:pos="993"/>
        </w:tabs>
        <w:jc w:val="both"/>
        <w:rPr>
          <w:color w:val="1A1A1A"/>
        </w:rPr>
      </w:pPr>
      <w:r>
        <w:rPr>
          <w:color w:val="1A1A1A"/>
        </w:rPr>
        <w:t>Набір зображень та міток</w:t>
      </w:r>
      <w:r w:rsidR="00C52CEE">
        <w:rPr>
          <w:color w:val="1A1A1A"/>
          <w:lang w:val="en-US"/>
        </w:rPr>
        <w:t>.</w:t>
      </w:r>
    </w:p>
    <w:p w14:paraId="79AB4F95" w14:textId="704B4399" w:rsidR="00C52CEE" w:rsidRDefault="00C52CEE" w:rsidP="00C52CEE">
      <w:pPr>
        <w:tabs>
          <w:tab w:val="left" w:pos="993"/>
        </w:tabs>
        <w:jc w:val="both"/>
        <w:rPr>
          <w:color w:val="1A1A1A"/>
        </w:rPr>
      </w:pPr>
      <w:r>
        <w:rPr>
          <w:color w:val="1A1A1A"/>
        </w:rPr>
        <w:t>Вихідні дані:</w:t>
      </w:r>
    </w:p>
    <w:p w14:paraId="5DA19B04" w14:textId="0DFBE259" w:rsidR="003F03B3" w:rsidRPr="003F03B3" w:rsidRDefault="003F03B3" w:rsidP="005130B8">
      <w:pPr>
        <w:numPr>
          <w:ilvl w:val="0"/>
          <w:numId w:val="17"/>
        </w:numPr>
        <w:tabs>
          <w:tab w:val="left" w:pos="993"/>
        </w:tabs>
        <w:jc w:val="both"/>
        <w:rPr>
          <w:color w:val="1A1A1A"/>
        </w:rPr>
      </w:pPr>
      <w:r w:rsidRPr="003F03B3">
        <w:rPr>
          <w:color w:val="1A1A1A"/>
        </w:rPr>
        <w:t xml:space="preserve">Навчені ваги моделі </w:t>
      </w:r>
      <w:r w:rsidRPr="003F03B3">
        <w:rPr>
          <w:color w:val="1A1A1A"/>
          <w:lang w:val="en-US"/>
        </w:rPr>
        <w:t>Yolov8.</w:t>
      </w:r>
    </w:p>
    <w:p w14:paraId="7467AF84" w14:textId="5F6E6286" w:rsidR="00C52CEE" w:rsidRPr="003F03B3" w:rsidRDefault="00C52CEE" w:rsidP="003F03B3">
      <w:pPr>
        <w:numPr>
          <w:ilvl w:val="0"/>
          <w:numId w:val="17"/>
        </w:numPr>
        <w:tabs>
          <w:tab w:val="left" w:pos="993"/>
        </w:tabs>
        <w:jc w:val="both"/>
        <w:rPr>
          <w:color w:val="1A1A1A"/>
        </w:rPr>
      </w:pPr>
      <w:r>
        <w:rPr>
          <w:color w:val="1A1A1A"/>
        </w:rPr>
        <w:t>Графіки оцінки якості навчання.</w:t>
      </w:r>
    </w:p>
    <w:p w14:paraId="14488CB4" w14:textId="77777777" w:rsidR="003F03B3" w:rsidRDefault="003F03B3" w:rsidP="003F03B3">
      <w:pPr>
        <w:rPr>
          <w:color w:val="1A1A1A"/>
        </w:rPr>
      </w:pPr>
      <w:r>
        <w:rPr>
          <w:color w:val="1A1A1A"/>
        </w:rPr>
        <w:t>Специфікація функціоналу користувача:</w:t>
      </w:r>
    </w:p>
    <w:p w14:paraId="5019FE5D" w14:textId="0091FB6E" w:rsidR="003F03B3" w:rsidRPr="003F03B3" w:rsidRDefault="003F03B3" w:rsidP="003F03B3">
      <w:pPr>
        <w:numPr>
          <w:ilvl w:val="0"/>
          <w:numId w:val="17"/>
        </w:numPr>
        <w:tabs>
          <w:tab w:val="left" w:pos="993"/>
        </w:tabs>
        <w:jc w:val="both"/>
        <w:rPr>
          <w:color w:val="1A1A1A"/>
        </w:rPr>
      </w:pPr>
      <w:r>
        <w:rPr>
          <w:color w:val="1A1A1A"/>
        </w:rPr>
        <w:lastRenderedPageBreak/>
        <w:t>Пауза\відновлення додатку</w:t>
      </w:r>
      <w:r>
        <w:rPr>
          <w:color w:val="1A1A1A"/>
          <w:lang w:val="en-US"/>
        </w:rPr>
        <w:t>.</w:t>
      </w:r>
    </w:p>
    <w:p w14:paraId="6235FB2F" w14:textId="1DA8C14B" w:rsidR="003F03B3" w:rsidRDefault="003F03B3" w:rsidP="003F03B3">
      <w:pPr>
        <w:numPr>
          <w:ilvl w:val="0"/>
          <w:numId w:val="17"/>
        </w:numPr>
        <w:tabs>
          <w:tab w:val="left" w:pos="993"/>
        </w:tabs>
        <w:jc w:val="both"/>
        <w:rPr>
          <w:color w:val="1A1A1A"/>
        </w:rPr>
      </w:pPr>
      <w:r>
        <w:rPr>
          <w:color w:val="1A1A1A"/>
        </w:rPr>
        <w:t>Включення\виключення режиму авто-наведення.</w:t>
      </w:r>
    </w:p>
    <w:p w14:paraId="454E9B00" w14:textId="2F8E9A2B" w:rsidR="003F03B3" w:rsidRDefault="003F03B3" w:rsidP="003F03B3">
      <w:pPr>
        <w:numPr>
          <w:ilvl w:val="0"/>
          <w:numId w:val="17"/>
        </w:numPr>
        <w:tabs>
          <w:tab w:val="left" w:pos="993"/>
        </w:tabs>
        <w:jc w:val="both"/>
        <w:rPr>
          <w:color w:val="1A1A1A"/>
        </w:rPr>
      </w:pPr>
      <w:r>
        <w:rPr>
          <w:color w:val="1A1A1A"/>
        </w:rPr>
        <w:t>Перегляд результуючою частоти запису екрану.</w:t>
      </w:r>
    </w:p>
    <w:p w14:paraId="208CFC3F" w14:textId="3B10E943" w:rsidR="003F03B3" w:rsidRDefault="005C6F27" w:rsidP="006B0D18">
      <w:pPr>
        <w:rPr>
          <w:color w:val="1A1A1A"/>
          <w:lang w:val="en-US"/>
        </w:rPr>
      </w:pPr>
      <w:r>
        <w:rPr>
          <w:color w:val="1A1A1A"/>
        </w:rPr>
        <w:t xml:space="preserve">Специфікація користувача: пам’ять клавіш для переключення режимів роботи, початкові навички управління в грі </w:t>
      </w:r>
      <w:r>
        <w:rPr>
          <w:color w:val="1A1A1A"/>
          <w:lang w:val="en-US"/>
        </w:rPr>
        <w:t>CSGO.</w:t>
      </w:r>
    </w:p>
    <w:p w14:paraId="0CDBAC20" w14:textId="5643EB24" w:rsidR="005C6F27" w:rsidRDefault="005C6F27" w:rsidP="006B0D18">
      <w:pPr>
        <w:rPr>
          <w:color w:val="1A1A1A"/>
        </w:rPr>
      </w:pPr>
      <w:r>
        <w:rPr>
          <w:color w:val="1A1A1A"/>
        </w:rPr>
        <w:t>Специфікація необхідного програмного забезпечення користувача відсутня.</w:t>
      </w:r>
    </w:p>
    <w:p w14:paraId="5EFBC252" w14:textId="1F1D39F8" w:rsidR="005C6F27" w:rsidRPr="004D01E4" w:rsidRDefault="005C6F27" w:rsidP="006B0D18">
      <w:pPr>
        <w:rPr>
          <w:color w:val="1A1A1A"/>
        </w:rPr>
      </w:pPr>
      <w:r>
        <w:rPr>
          <w:color w:val="1A1A1A"/>
        </w:rPr>
        <w:t xml:space="preserve">Специфікація </w:t>
      </w:r>
      <w:r w:rsidR="008D1B37">
        <w:rPr>
          <w:color w:val="1A1A1A"/>
        </w:rPr>
        <w:t>оптимального</w:t>
      </w:r>
      <w:r>
        <w:rPr>
          <w:color w:val="1A1A1A"/>
        </w:rPr>
        <w:t xml:space="preserve"> апаратного забезпечення користувача: Процесор повинен мати більше</w:t>
      </w:r>
      <w:r>
        <w:rPr>
          <w:color w:val="1A1A1A"/>
          <w:lang w:val="en-US"/>
        </w:rPr>
        <w:t xml:space="preserve"> </w:t>
      </w:r>
      <w:r>
        <w:rPr>
          <w:color w:val="1A1A1A"/>
        </w:rPr>
        <w:t>або рівно два ядра, з частотою більше дв</w:t>
      </w:r>
      <w:r w:rsidR="008D1B37">
        <w:rPr>
          <w:color w:val="1A1A1A"/>
        </w:rPr>
        <w:t>о</w:t>
      </w:r>
      <w:r>
        <w:rPr>
          <w:color w:val="1A1A1A"/>
        </w:rPr>
        <w:t xml:space="preserve">х </w:t>
      </w:r>
      <w:r w:rsidR="008D1B37">
        <w:rPr>
          <w:color w:val="1A1A1A"/>
        </w:rPr>
        <w:t>герц.</w:t>
      </w:r>
      <w:r>
        <w:rPr>
          <w:color w:val="1A1A1A"/>
          <w:lang w:val="en-US"/>
        </w:rPr>
        <w:t xml:space="preserve"> </w:t>
      </w:r>
      <w:r>
        <w:rPr>
          <w:color w:val="1A1A1A"/>
        </w:rPr>
        <w:t xml:space="preserve">Відеокарта з пам’яттю більше </w:t>
      </w:r>
      <w:r w:rsidR="008D1B37">
        <w:rPr>
          <w:color w:val="1A1A1A"/>
        </w:rPr>
        <w:t>чотирьох</w:t>
      </w:r>
      <w:r>
        <w:rPr>
          <w:color w:val="1A1A1A"/>
        </w:rPr>
        <w:t xml:space="preserve"> гігабайт</w:t>
      </w:r>
      <w:r>
        <w:rPr>
          <w:color w:val="1A1A1A"/>
          <w:lang w:val="en-US"/>
        </w:rPr>
        <w:t>(GB).</w:t>
      </w:r>
      <w:r w:rsidR="008D1B37">
        <w:rPr>
          <w:color w:val="1A1A1A"/>
        </w:rPr>
        <w:t xml:space="preserve"> Вільної оперативної пам’яті більше чотирьох гігабайт, але це тільки на роботу додатку</w:t>
      </w:r>
      <w:r w:rsidR="004D01E4">
        <w:rPr>
          <w:color w:val="1A1A1A"/>
        </w:rPr>
        <w:t>, варто зважати що потрібно залишити пам’ять для системи та самої гри. Оперативна пам’ять всієї системи повинна складати 16</w:t>
      </w:r>
      <w:r w:rsidR="004D01E4">
        <w:rPr>
          <w:color w:val="1A1A1A"/>
          <w:lang w:val="en-US"/>
        </w:rPr>
        <w:t xml:space="preserve">GB </w:t>
      </w:r>
      <w:r w:rsidR="004D01E4">
        <w:rPr>
          <w:color w:val="1A1A1A"/>
        </w:rPr>
        <w:t>та більше.</w:t>
      </w:r>
    </w:p>
    <w:p w14:paraId="533622A8" w14:textId="77777777" w:rsidR="00C52CEE" w:rsidRPr="006B0D18" w:rsidRDefault="00C52CEE" w:rsidP="006B0D18"/>
    <w:p w14:paraId="0BE341AE" w14:textId="7E051386" w:rsidR="006B0D18" w:rsidRDefault="006B0D18" w:rsidP="006B0D18">
      <w:pPr>
        <w:pStyle w:val="2"/>
      </w:pPr>
      <w:bookmarkStart w:id="15" w:name="_Toc137990047"/>
      <w:r>
        <w:t>Висновки до першого розділу</w:t>
      </w:r>
      <w:bookmarkEnd w:id="15"/>
    </w:p>
    <w:p w14:paraId="285B72F9" w14:textId="69A338E0" w:rsidR="006B0D18" w:rsidRDefault="006B0D18" w:rsidP="006B0D18">
      <w:r>
        <w:t>В першому розділі було проведено оглядовий аналіз предметної області, визначено необхідність розробки програмного продукту та детально описано специфікацію вимог. Було досліджено конкурентів, визначено та проведено аналіз їх переваг та недоліків, які будуть враховані при створенні додатку. Визначено функціональні та нефункціональні вимоги. Описано технічне завдання та розроблено специфікацію користувача.</w:t>
      </w:r>
    </w:p>
    <w:p w14:paraId="1AE61C74" w14:textId="77777777" w:rsidR="006B0D18" w:rsidRPr="00BD37A8" w:rsidRDefault="006B0D18" w:rsidP="002F0E68"/>
    <w:p w14:paraId="779792E6" w14:textId="77777777" w:rsidR="00225AD9" w:rsidRDefault="00555A15" w:rsidP="00992E0D">
      <w:pPr>
        <w:pStyle w:val="1"/>
      </w:pPr>
      <w:bookmarkStart w:id="16" w:name="_Toc137990048"/>
      <w:r>
        <w:lastRenderedPageBreak/>
        <w:t>Розділ 2.</w:t>
      </w:r>
      <w:r w:rsidR="00CF1105">
        <w:t xml:space="preserve"> АНАЛІЗ МЕТОДІВ І</w:t>
      </w:r>
      <w:r>
        <w:t xml:space="preserve"> </w:t>
      </w:r>
      <w:r w:rsidR="004E68E6">
        <w:rPr>
          <w:caps w:val="0"/>
        </w:rPr>
        <w:t>ПРОЕКТУВАННЯ ПРОГРАМНОГО ПРОДУКТУ</w:t>
      </w:r>
      <w:bookmarkEnd w:id="16"/>
    </w:p>
    <w:p w14:paraId="0B0134A6" w14:textId="3C778135" w:rsidR="00225AD9" w:rsidRDefault="003117CF" w:rsidP="00992E0D">
      <w:pPr>
        <w:pStyle w:val="2"/>
      </w:pPr>
      <w:bookmarkStart w:id="17" w:name="_Toc137990049"/>
      <w:r>
        <w:t>2.</w:t>
      </w:r>
      <w:r w:rsidR="00742B7A">
        <w:t>1</w:t>
      </w:r>
      <w:r>
        <w:t xml:space="preserve"> Засоби та технології розробки</w:t>
      </w:r>
      <w:r w:rsidR="004E1B8B">
        <w:t xml:space="preserve"> і причини їх використання</w:t>
      </w:r>
      <w:bookmarkEnd w:id="17"/>
    </w:p>
    <w:p w14:paraId="484D6A12" w14:textId="77777777" w:rsidR="00225AD9" w:rsidRDefault="003117CF" w:rsidP="00392D08">
      <w:pPr>
        <w:jc w:val="both"/>
      </w:pPr>
      <w:bookmarkStart w:id="18" w:name="_heading=h.3j2qqm3" w:colFirst="0" w:colLast="0"/>
      <w:bookmarkEnd w:id="18"/>
      <w:r>
        <w:t xml:space="preserve">Для реалізації програмного продукту обрано середовище розробки Visual Studio </w:t>
      </w:r>
      <w:proofErr w:type="spellStart"/>
      <w:r>
        <w:t>Code</w:t>
      </w:r>
      <w:proofErr w:type="spellEnd"/>
      <w:r>
        <w:t>.</w:t>
      </w:r>
    </w:p>
    <w:p w14:paraId="5CEAFCFE" w14:textId="77777777" w:rsidR="00225AD9" w:rsidRDefault="003117CF" w:rsidP="00392D08">
      <w:pPr>
        <w:jc w:val="both"/>
      </w:pPr>
      <w:r w:rsidRPr="005D46C7">
        <w:rPr>
          <w:b/>
          <w:bCs/>
        </w:rPr>
        <w:t xml:space="preserve">Visual Studio </w:t>
      </w:r>
      <w:proofErr w:type="spellStart"/>
      <w:r w:rsidRPr="005D46C7">
        <w:rPr>
          <w:b/>
          <w:bCs/>
        </w:rPr>
        <w:t>Code</w:t>
      </w:r>
      <w:proofErr w:type="spellEnd"/>
      <w:r>
        <w:t xml:space="preserve"> — засіб для створення, редагування та налагодження програми сучасних </w:t>
      </w:r>
      <w:proofErr w:type="spellStart"/>
      <w:r>
        <w:t>вебзастосунків</w:t>
      </w:r>
      <w:proofErr w:type="spellEnd"/>
      <w:r>
        <w:t xml:space="preserve"> і програм для хмарних систем. Visual Studio </w:t>
      </w:r>
      <w:proofErr w:type="spellStart"/>
      <w:r>
        <w:t>Code</w:t>
      </w:r>
      <w:proofErr w:type="spellEnd"/>
      <w:r>
        <w:t xml:space="preserve"> розповсюджується безкоштовно і доступний у версіях для платформ Windows, Linux і OS X.</w:t>
      </w:r>
    </w:p>
    <w:p w14:paraId="3DF88EEA" w14:textId="77777777" w:rsidR="00225AD9" w:rsidRDefault="003117CF" w:rsidP="00392D08">
      <w:pPr>
        <w:jc w:val="both"/>
      </w:pPr>
      <w:r>
        <w:t xml:space="preserve">Компанія Microsoft представила Visual Studio </w:t>
      </w:r>
      <w:proofErr w:type="spellStart"/>
      <w:r>
        <w:t>Code</w:t>
      </w:r>
      <w:proofErr w:type="spellEnd"/>
      <w:r>
        <w:t xml:space="preserve"> у квітні 2015</w:t>
      </w:r>
      <w:r w:rsidR="00786212">
        <w:t>р</w:t>
      </w:r>
      <w:r>
        <w:t xml:space="preserve"> на конференції </w:t>
      </w:r>
      <w:proofErr w:type="spellStart"/>
      <w:r>
        <w:t>Build</w:t>
      </w:r>
      <w:proofErr w:type="spellEnd"/>
      <w:r>
        <w:t xml:space="preserve"> 2015. Це середовище розробки стало першим </w:t>
      </w:r>
      <w:proofErr w:type="spellStart"/>
      <w:r>
        <w:t>кросплатформовим</w:t>
      </w:r>
      <w:proofErr w:type="spellEnd"/>
      <w:r>
        <w:t xml:space="preserve"> продуктом у лінійці Visual Studio.</w:t>
      </w:r>
    </w:p>
    <w:p w14:paraId="038F7D67" w14:textId="77777777" w:rsidR="00225AD9" w:rsidRDefault="003117CF" w:rsidP="00392D08">
      <w:pPr>
        <w:jc w:val="both"/>
      </w:pPr>
      <w:r>
        <w:t xml:space="preserve">За основу для Visual Studio </w:t>
      </w:r>
      <w:proofErr w:type="spellStart"/>
      <w:r>
        <w:t>Code</w:t>
      </w:r>
      <w:proofErr w:type="spellEnd"/>
      <w:r>
        <w:t xml:space="preserve"> використовуються напрацювання вільного </w:t>
      </w:r>
      <w:proofErr w:type="spellStart"/>
      <w:r>
        <w:t>проєкту</w:t>
      </w:r>
      <w:proofErr w:type="spellEnd"/>
      <w:r>
        <w:t xml:space="preserve"> </w:t>
      </w:r>
      <w:proofErr w:type="spellStart"/>
      <w:r>
        <w:t>Atom</w:t>
      </w:r>
      <w:proofErr w:type="spellEnd"/>
      <w:r>
        <w:t xml:space="preserve">, що розвивається компанією </w:t>
      </w:r>
      <w:proofErr w:type="spellStart"/>
      <w:r>
        <w:t>GitHub</w:t>
      </w:r>
      <w:proofErr w:type="spellEnd"/>
      <w:r>
        <w:t xml:space="preserve">. Зокрема, Visual Studio </w:t>
      </w:r>
      <w:proofErr w:type="spellStart"/>
      <w:r>
        <w:t>Code</w:t>
      </w:r>
      <w:proofErr w:type="spellEnd"/>
      <w:r>
        <w:t xml:space="preserve"> є надбудовою над </w:t>
      </w:r>
      <w:proofErr w:type="spellStart"/>
      <w:r>
        <w:t>Atom</w:t>
      </w:r>
      <w:proofErr w:type="spellEnd"/>
      <w:r>
        <w:t xml:space="preserve"> </w:t>
      </w:r>
      <w:proofErr w:type="spellStart"/>
      <w:r>
        <w:t>Shell</w:t>
      </w:r>
      <w:proofErr w:type="spellEnd"/>
      <w:r>
        <w:t xml:space="preserve">, що використовує браузерний рушій </w:t>
      </w:r>
      <w:proofErr w:type="spellStart"/>
      <w:r>
        <w:t>Chromium</w:t>
      </w:r>
      <w:proofErr w:type="spellEnd"/>
      <w:r>
        <w:t xml:space="preserve"> і Node.js. Примітно, що про використання напрацювань вільного </w:t>
      </w:r>
      <w:proofErr w:type="spellStart"/>
      <w:r>
        <w:t>проєкту</w:t>
      </w:r>
      <w:proofErr w:type="spellEnd"/>
      <w:r>
        <w:t xml:space="preserve"> </w:t>
      </w:r>
      <w:proofErr w:type="spellStart"/>
      <w:r>
        <w:t>Atom</w:t>
      </w:r>
      <w:proofErr w:type="spellEnd"/>
      <w:r>
        <w:t xml:space="preserve"> і на сайті Visual Studio </w:t>
      </w:r>
      <w:proofErr w:type="spellStart"/>
      <w:r>
        <w:t>Code</w:t>
      </w:r>
      <w:proofErr w:type="spellEnd"/>
      <w:r>
        <w:t xml:space="preserve">, і в </w:t>
      </w:r>
      <w:proofErr w:type="spellStart"/>
      <w:r>
        <w:t>пресрелізі</w:t>
      </w:r>
      <w:proofErr w:type="spellEnd"/>
      <w:r>
        <w:t>, і в офіційному блозі не згадується.</w:t>
      </w:r>
    </w:p>
    <w:p w14:paraId="32CA9C74" w14:textId="77777777" w:rsidR="00225AD9" w:rsidRDefault="003117CF" w:rsidP="00392D08">
      <w:pPr>
        <w:jc w:val="both"/>
      </w:pPr>
      <w:r>
        <w:t xml:space="preserve">Редактор містить вбудований </w:t>
      </w:r>
      <w:proofErr w:type="spellStart"/>
      <w:r>
        <w:t>зневаджувач</w:t>
      </w:r>
      <w:proofErr w:type="spellEnd"/>
      <w:r>
        <w:t xml:space="preserve">, інструменти для роботи з </w:t>
      </w:r>
      <w:proofErr w:type="spellStart"/>
      <w:r>
        <w:t>Git</w:t>
      </w:r>
      <w:proofErr w:type="spellEnd"/>
      <w:r>
        <w:t xml:space="preserve"> і засоби </w:t>
      </w:r>
      <w:proofErr w:type="spellStart"/>
      <w:r>
        <w:t>рефакторингу</w:t>
      </w:r>
      <w:proofErr w:type="spellEnd"/>
      <w:r>
        <w:t xml:space="preserve">, навігації по коду, автодоповнення типових конструкцій і контекстної підказки. Продукт підтримує розробку для платформ ASP.NET і Node.js і </w:t>
      </w:r>
      <w:proofErr w:type="spellStart"/>
      <w:r>
        <w:t>позиціюється</w:t>
      </w:r>
      <w:proofErr w:type="spellEnd"/>
      <w:r>
        <w:t xml:space="preserve"> як легковагове рішення, що дозволяє обійтися без повного інтегрованого середовища розробки. Підтримуваних мов і технологій досить велика кількість.</w:t>
      </w:r>
    </w:p>
    <w:p w14:paraId="0939EB0A" w14:textId="03E6A644" w:rsidR="00D31F5B" w:rsidRDefault="00D31F5B" w:rsidP="00392D08">
      <w:pPr>
        <w:jc w:val="both"/>
      </w:pPr>
      <w:r>
        <w:rPr>
          <w:b/>
          <w:bCs/>
          <w:lang w:val="en-US"/>
        </w:rPr>
        <w:t>Object Detection - YOLO</w:t>
      </w:r>
    </w:p>
    <w:p w14:paraId="21E0E549" w14:textId="77777777" w:rsidR="00225AD9" w:rsidRDefault="003117CF" w:rsidP="00392D08">
      <w:pPr>
        <w:jc w:val="both"/>
      </w:pPr>
      <w:r>
        <w:t xml:space="preserve">Основною моделлю нейромережі в </w:t>
      </w:r>
      <w:r w:rsidR="00172F5C">
        <w:t>дипломн</w:t>
      </w:r>
      <w:r w:rsidR="00AD0200">
        <w:t xml:space="preserve">ій роботі </w:t>
      </w:r>
      <w:r>
        <w:t xml:space="preserve">є </w:t>
      </w:r>
      <w:r>
        <w:rPr>
          <w:b/>
        </w:rPr>
        <w:t>YOLO</w:t>
      </w:r>
      <w:r w:rsidR="00AD0200">
        <w:rPr>
          <w:b/>
          <w:lang w:val="en-US"/>
        </w:rPr>
        <w:t>v</w:t>
      </w:r>
      <w:r w:rsidR="009C09E8" w:rsidRPr="009C09E8">
        <w:rPr>
          <w:b/>
          <w:lang w:val="ru-RU"/>
        </w:rPr>
        <w:t>8</w:t>
      </w:r>
      <w:r>
        <w:t xml:space="preserve">. Про цей алгоритми чув кожен, хто має середні знання про комп'ютерний зір. YOLO розшифровується як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а v</w:t>
      </w:r>
      <w:r w:rsidR="009C09E8" w:rsidRPr="009C09E8">
        <w:t>8</w:t>
      </w:r>
      <w:r>
        <w:t xml:space="preserve"> означає </w:t>
      </w:r>
      <w:r w:rsidR="009C09E8">
        <w:t>вось</w:t>
      </w:r>
      <w:r>
        <w:t xml:space="preserve">му версію алгоритму. </w:t>
      </w:r>
    </w:p>
    <w:p w14:paraId="740D1BE2" w14:textId="77777777" w:rsidR="00225AD9" w:rsidRDefault="003117CF" w:rsidP="00392D08">
      <w:pPr>
        <w:jc w:val="both"/>
      </w:pPr>
      <w:r w:rsidRPr="005D46C7">
        <w:rPr>
          <w:b/>
          <w:bCs/>
        </w:rPr>
        <w:lastRenderedPageBreak/>
        <w:t>YOLO</w:t>
      </w:r>
      <w:r>
        <w:t xml:space="preserve"> - це алгоритм виявлення об'єктів, який використовує </w:t>
      </w:r>
      <w:proofErr w:type="spellStart"/>
      <w:r>
        <w:t>PyTorch</w:t>
      </w:r>
      <w:proofErr w:type="spellEnd"/>
      <w:r>
        <w:t xml:space="preserve"> як основу для кодування. Він відомий тим, що виявляє об'єкти в </w:t>
      </w:r>
      <w:r w:rsidR="008D0BDF">
        <w:t>режимі</w:t>
      </w:r>
      <w:r>
        <w:t xml:space="preserve"> реального часу. </w:t>
      </w:r>
    </w:p>
    <w:p w14:paraId="35F39434" w14:textId="77777777" w:rsidR="00225AD9" w:rsidRDefault="003117CF" w:rsidP="00392D08">
      <w:pPr>
        <w:jc w:val="both"/>
      </w:pPr>
      <w:r>
        <w:t xml:space="preserve">YOLO - це чудовий алгоритм, який дає рішення для багатьох реальних проблем комп'ютерного зору. YOLO використовувався для розпізнавання сигналів світлофора, тестування на іспитах, ігрових </w:t>
      </w:r>
      <w:proofErr w:type="spellStart"/>
      <w:r>
        <w:t>аімботів</w:t>
      </w:r>
      <w:proofErr w:type="spellEnd"/>
      <w:r>
        <w:t xml:space="preserve"> та різних інструментів промислової автоматизації </w:t>
      </w:r>
      <w:r w:rsidR="008F3267" w:rsidRPr="000C1DFE">
        <w:t>[4].</w:t>
      </w:r>
    </w:p>
    <w:p w14:paraId="5C896655" w14:textId="77777777" w:rsidR="009702E4" w:rsidRDefault="00BD52A1" w:rsidP="00392D08">
      <w:pPr>
        <w:jc w:val="both"/>
      </w:pPr>
      <w:r w:rsidRPr="00BD52A1">
        <w:t>YOLO залишається однією з найкращих мереж виявлення об'єктів з моменту її створення з двох основних причин: точність, відносно низька вартість і простота використання. Ці риси разом зробили YOLO, безсумнівно, однією з найвідоміших моделей DL за межами спільноти науки про дані</w:t>
      </w:r>
      <w:r w:rsidR="00786212">
        <w:t>,</w:t>
      </w:r>
      <w:r w:rsidRPr="00BD52A1">
        <w:t xml:space="preserve"> в цілому завдяки цьому корисному поєднанню. Пройшовши кілька ітерацій розвитку, YOLOv</w:t>
      </w:r>
      <w:r w:rsidR="009C09E8">
        <w:t>8</w:t>
      </w:r>
      <w:r w:rsidRPr="00BD52A1">
        <w:t xml:space="preserve"> є останньою версією популярного алгоритму і значно покращує свої попередники [</w:t>
      </w:r>
      <w:r w:rsidR="00FC227F" w:rsidRPr="00FC227F">
        <w:t>5</w:t>
      </w:r>
      <w:r w:rsidRPr="00AC43A2">
        <w:t>]</w:t>
      </w:r>
      <w:r w:rsidRPr="00BD52A1">
        <w:t>.</w:t>
      </w:r>
    </w:p>
    <w:p w14:paraId="1E27A3BF" w14:textId="77777777" w:rsidR="009F39C2" w:rsidRDefault="009F39C2" w:rsidP="004C2E41">
      <w:pPr>
        <w:spacing w:line="240" w:lineRule="auto"/>
        <w:ind w:firstLine="0"/>
        <w:jc w:val="both"/>
      </w:pPr>
      <w:r>
        <w:rPr>
          <w:noProof/>
          <w:lang w:val="ru-RU"/>
        </w:rPr>
        <w:drawing>
          <wp:inline distT="0" distB="0" distL="0" distR="0" wp14:anchorId="171828EA" wp14:editId="14E64AD7">
            <wp:extent cx="6122035" cy="2522220"/>
            <wp:effectExtent l="0" t="0" r="0" b="0"/>
            <wp:docPr id="148064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2035" cy="2522220"/>
                    </a:xfrm>
                    <a:prstGeom prst="rect">
                      <a:avLst/>
                    </a:prstGeom>
                    <a:noFill/>
                    <a:ln>
                      <a:noFill/>
                    </a:ln>
                  </pic:spPr>
                </pic:pic>
              </a:graphicData>
            </a:graphic>
          </wp:inline>
        </w:drawing>
      </w:r>
    </w:p>
    <w:p w14:paraId="71C19A32" w14:textId="77777777" w:rsidR="009F39C2" w:rsidRPr="00FC227F" w:rsidRDefault="009F39C2" w:rsidP="009F39C2">
      <w:pPr>
        <w:spacing w:after="240"/>
        <w:ind w:firstLine="0"/>
        <w:jc w:val="center"/>
      </w:pPr>
      <w:r>
        <w:t xml:space="preserve">Рисунок 2.1 – </w:t>
      </w:r>
      <w:r w:rsidRPr="008D0BDF">
        <w:t xml:space="preserve">Узагальнення результатів щодо наборів даних </w:t>
      </w:r>
      <w:proofErr w:type="spellStart"/>
      <w:r w:rsidRPr="008D0BDF">
        <w:t>Picasso</w:t>
      </w:r>
      <w:proofErr w:type="spellEnd"/>
      <w:r w:rsidRPr="008D0BDF">
        <w:t xml:space="preserve"> та </w:t>
      </w:r>
      <w:proofErr w:type="spellStart"/>
      <w:r w:rsidRPr="008D0BDF">
        <w:t>People-Art</w:t>
      </w:r>
      <w:proofErr w:type="spellEnd"/>
      <w:r w:rsidRPr="008D0BDF">
        <w:t xml:space="preserve"> з оригінальної статті YOLO</w:t>
      </w:r>
      <w:r>
        <w:t xml:space="preserve"> </w:t>
      </w:r>
      <w:r w:rsidRPr="008D0BDF">
        <w:t>[</w:t>
      </w:r>
      <w:r w:rsidRPr="00FC227F">
        <w:t>6</w:t>
      </w:r>
      <w:r w:rsidRPr="008D0BDF">
        <w:t>]</w:t>
      </w:r>
      <w:r w:rsidRPr="00FC227F">
        <w:t>.</w:t>
      </w:r>
    </w:p>
    <w:p w14:paraId="2B4558C4" w14:textId="77777777" w:rsidR="009F39C2" w:rsidRDefault="009F39C2" w:rsidP="009F39C2">
      <w:r>
        <w:t xml:space="preserve">На рисунку 2.1 який взято із оригінальної статті </w:t>
      </w:r>
      <w:r>
        <w:rPr>
          <w:lang w:val="en-US"/>
        </w:rPr>
        <w:t>YOLO</w:t>
      </w:r>
      <w:r>
        <w:t xml:space="preserve">, можна бачити значний відрив моделі </w:t>
      </w:r>
      <w:r>
        <w:rPr>
          <w:lang w:val="en-US"/>
        </w:rPr>
        <w:t>YOLO</w:t>
      </w:r>
      <w:r w:rsidRPr="00DD6470">
        <w:t xml:space="preserve"> </w:t>
      </w:r>
      <w:r>
        <w:t>від своїх конкурентів.</w:t>
      </w:r>
    </w:p>
    <w:p w14:paraId="1E6B208F" w14:textId="77777777" w:rsidR="00225AD9" w:rsidRDefault="003117CF" w:rsidP="00392D08">
      <w:pPr>
        <w:jc w:val="both"/>
      </w:pPr>
      <w:proofErr w:type="spellStart"/>
      <w:r w:rsidRPr="005D46C7">
        <w:rPr>
          <w:b/>
          <w:bCs/>
        </w:rPr>
        <w:t>PyTorch</w:t>
      </w:r>
      <w:proofErr w:type="spellEnd"/>
      <w:r>
        <w:t xml:space="preserve"> — відкрита бібліотека машинного навчання на основі бібліотеки </w:t>
      </w:r>
      <w:proofErr w:type="spellStart"/>
      <w:r>
        <w:t>Torch</w:t>
      </w:r>
      <w:proofErr w:type="spellEnd"/>
      <w:r>
        <w:t xml:space="preserve">, що використовують для таких застосувань, як комп'ютерне бачення та обробка природної мови. Розробляє її переважно група дослідження штучного </w:t>
      </w:r>
      <w:r>
        <w:lastRenderedPageBreak/>
        <w:t xml:space="preserve">інтелекту компанії </w:t>
      </w:r>
      <w:proofErr w:type="spellStart"/>
      <w:r>
        <w:t>Facebook</w:t>
      </w:r>
      <w:proofErr w:type="spellEnd"/>
      <w:r>
        <w:t xml:space="preserve">. Вона є вільним та відкритим програмним забезпеченням, що випускають під ліцензією </w:t>
      </w:r>
      <w:proofErr w:type="spellStart"/>
      <w:r>
        <w:t>Modified</w:t>
      </w:r>
      <w:proofErr w:type="spellEnd"/>
      <w:r>
        <w:t xml:space="preserve"> BSD. І хоча інтерфейс </w:t>
      </w:r>
      <w:proofErr w:type="spellStart"/>
      <w:r>
        <w:t>Python</w:t>
      </w:r>
      <w:proofErr w:type="spellEnd"/>
      <w:r>
        <w:t xml:space="preserve"> є більш відшліфованим і головним зосередженням розробки, </w:t>
      </w:r>
      <w:proofErr w:type="spellStart"/>
      <w:r>
        <w:t>PyTorch</w:t>
      </w:r>
      <w:proofErr w:type="spellEnd"/>
      <w:r>
        <w:t xml:space="preserve"> також має зовнішній інтерфейс і для C++. Крім того, програмне забезпечення ймовірнісної мови програмування </w:t>
      </w:r>
      <w:proofErr w:type="spellStart"/>
      <w:r>
        <w:t>Pyro</w:t>
      </w:r>
      <w:proofErr w:type="spellEnd"/>
      <w:r>
        <w:t xml:space="preserve"> компанії </w:t>
      </w:r>
      <w:proofErr w:type="spellStart"/>
      <w:r>
        <w:t>Uber</w:t>
      </w:r>
      <w:proofErr w:type="spellEnd"/>
      <w:r>
        <w:t xml:space="preserve"> використовує </w:t>
      </w:r>
      <w:proofErr w:type="spellStart"/>
      <w:r>
        <w:t>PyTorch</w:t>
      </w:r>
      <w:proofErr w:type="spellEnd"/>
      <w:r>
        <w:t xml:space="preserve"> як внутрішній інтерфейс</w:t>
      </w:r>
      <w:r w:rsidR="008F3267" w:rsidRPr="008F3267">
        <w:t xml:space="preserve"> [</w:t>
      </w:r>
      <w:r w:rsidR="00FC227F" w:rsidRPr="00FC227F">
        <w:t>7</w:t>
      </w:r>
      <w:r w:rsidR="008F3267" w:rsidRPr="008F3267">
        <w:t>]</w:t>
      </w:r>
      <w:r>
        <w:t>.</w:t>
      </w:r>
    </w:p>
    <w:p w14:paraId="0ECCE11F" w14:textId="77777777" w:rsidR="00225AD9" w:rsidRDefault="003117CF" w:rsidP="00392D08">
      <w:pPr>
        <w:jc w:val="both"/>
      </w:pPr>
      <w:proofErr w:type="spellStart"/>
      <w:r>
        <w:t>PyTorch</w:t>
      </w:r>
      <w:proofErr w:type="spellEnd"/>
      <w:r>
        <w:t xml:space="preserve"> забезпечує дві </w:t>
      </w:r>
      <w:proofErr w:type="spellStart"/>
      <w:r>
        <w:t>високорівневі</w:t>
      </w:r>
      <w:proofErr w:type="spellEnd"/>
      <w:r>
        <w:t xml:space="preserve"> функціональності:</w:t>
      </w:r>
    </w:p>
    <w:p w14:paraId="64E52D90" w14:textId="77777777" w:rsidR="00225AD9" w:rsidRDefault="003117CF" w:rsidP="00392D08">
      <w:pPr>
        <w:pStyle w:val="a7"/>
        <w:numPr>
          <w:ilvl w:val="0"/>
          <w:numId w:val="2"/>
        </w:numPr>
        <w:jc w:val="both"/>
      </w:pPr>
      <w:r>
        <w:t xml:space="preserve">Тензорні обчислення (як </w:t>
      </w:r>
      <w:proofErr w:type="spellStart"/>
      <w:r>
        <w:t>NumPy</w:t>
      </w:r>
      <w:proofErr w:type="spellEnd"/>
      <w:r>
        <w:t>) із сильним прискоренням через графічні процесори (ГП)</w:t>
      </w:r>
    </w:p>
    <w:p w14:paraId="4711DC35" w14:textId="77777777" w:rsidR="00225AD9" w:rsidRDefault="003117CF" w:rsidP="00392D08">
      <w:pPr>
        <w:pStyle w:val="a7"/>
        <w:numPr>
          <w:ilvl w:val="0"/>
          <w:numId w:val="2"/>
        </w:numPr>
        <w:jc w:val="both"/>
      </w:pPr>
      <w:r>
        <w:t>Глибинні нейронні мережі, побудовані на системі автоматичного диференціювання на основі плівки</w:t>
      </w:r>
      <w:r w:rsidR="006660C0">
        <w:t>.</w:t>
      </w:r>
    </w:p>
    <w:p w14:paraId="1339B081" w14:textId="77777777" w:rsidR="00225AD9" w:rsidRDefault="003117CF" w:rsidP="00392D08">
      <w:pPr>
        <w:jc w:val="both"/>
      </w:pPr>
      <w:r>
        <w:t>Для захоплення зображення з екрану потрібн</w:t>
      </w:r>
      <w:r w:rsidR="006660C0">
        <w:t>а</w:t>
      </w:r>
      <w:r>
        <w:t xml:space="preserve"> була максимальна продуктивність, тому </w:t>
      </w:r>
      <w:r w:rsidR="006660C0">
        <w:t>було</w:t>
      </w:r>
      <w:r>
        <w:t xml:space="preserve"> </w:t>
      </w:r>
      <w:r w:rsidR="006660C0">
        <w:t>обрано</w:t>
      </w:r>
      <w:r>
        <w:t xml:space="preserve"> найшвидший варіант – </w:t>
      </w:r>
      <w:proofErr w:type="spellStart"/>
      <w:r>
        <w:t>DxCam</w:t>
      </w:r>
      <w:proofErr w:type="spellEnd"/>
      <w:r>
        <w:t>.</w:t>
      </w:r>
    </w:p>
    <w:p w14:paraId="2734F0C6" w14:textId="77777777" w:rsidR="00225AD9" w:rsidRDefault="003117CF" w:rsidP="00392D08">
      <w:pPr>
        <w:jc w:val="both"/>
      </w:pPr>
      <w:proofErr w:type="spellStart"/>
      <w:r>
        <w:rPr>
          <w:b/>
        </w:rPr>
        <w:t>DXcam</w:t>
      </w:r>
      <w:proofErr w:type="spellEnd"/>
      <w:r>
        <w:t xml:space="preserve"> </w:t>
      </w:r>
      <w:r w:rsidR="006660C0">
        <w:t xml:space="preserve">– </w:t>
      </w:r>
      <w:r>
        <w:t xml:space="preserve"> високопродуктивна бібліотека скріншотів для Windows на мові </w:t>
      </w:r>
      <w:proofErr w:type="spellStart"/>
      <w:r>
        <w:t>Python</w:t>
      </w:r>
      <w:proofErr w:type="spellEnd"/>
      <w:r>
        <w:t xml:space="preserve">, що використовує </w:t>
      </w:r>
      <w:proofErr w:type="spellStart"/>
      <w:r>
        <w:t>Desktop</w:t>
      </w:r>
      <w:proofErr w:type="spellEnd"/>
      <w:r>
        <w:t xml:space="preserve"> </w:t>
      </w:r>
      <w:proofErr w:type="spellStart"/>
      <w:r>
        <w:t>Duplication</w:t>
      </w:r>
      <w:proofErr w:type="spellEnd"/>
      <w:r>
        <w:t xml:space="preserve"> API</w:t>
      </w:r>
      <w:r w:rsidR="00FA31DA">
        <w:t>, яка</w:t>
      </w:r>
      <w:r>
        <w:t xml:space="preserve"> </w:t>
      </w:r>
      <w:r w:rsidR="00FA31DA">
        <w:t>з</w:t>
      </w:r>
      <w:r>
        <w:t xml:space="preserve">датна робити скріншоти з частотою 240 </w:t>
      </w:r>
      <w:proofErr w:type="spellStart"/>
      <w:r>
        <w:t>Гц</w:t>
      </w:r>
      <w:proofErr w:type="spellEnd"/>
      <w:r>
        <w:t xml:space="preserve">+. Спочатку вона була створена як частина конвеєра глибокого навчання для FPS ігор, щоб працювати краще, ніж існуючі рішення на </w:t>
      </w:r>
      <w:proofErr w:type="spellStart"/>
      <w:r>
        <w:t>python</w:t>
      </w:r>
      <w:proofErr w:type="spellEnd"/>
      <w:r>
        <w:t xml:space="preserve"> (</w:t>
      </w:r>
      <w:proofErr w:type="spellStart"/>
      <w:r>
        <w:t>python-mss</w:t>
      </w:r>
      <w:proofErr w:type="spellEnd"/>
      <w:r>
        <w:t>, D3DShot)</w:t>
      </w:r>
      <w:r w:rsidR="000C1DFE" w:rsidRPr="000C1DFE">
        <w:t xml:space="preserve"> [</w:t>
      </w:r>
      <w:r w:rsidR="00FC227F" w:rsidRPr="00FC227F">
        <w:t>8</w:t>
      </w:r>
      <w:r w:rsidR="000C1DFE" w:rsidRPr="006378AD">
        <w:t>]</w:t>
      </w:r>
      <w:r>
        <w:t>.</w:t>
      </w:r>
    </w:p>
    <w:p w14:paraId="3505A057" w14:textId="77777777" w:rsidR="00225AD9" w:rsidRDefault="003117CF" w:rsidP="00392D08">
      <w:pPr>
        <w:jc w:val="both"/>
      </w:pPr>
      <w:r>
        <w:t xml:space="preserve">У порівнянні з цими існуючими рішеннями </w:t>
      </w:r>
      <w:proofErr w:type="spellStart"/>
      <w:r>
        <w:t>DXcam</w:t>
      </w:r>
      <w:proofErr w:type="spellEnd"/>
      <w:r>
        <w:t xml:space="preserve"> забезпечує:</w:t>
      </w:r>
    </w:p>
    <w:p w14:paraId="33E4FD3A" w14:textId="77777777" w:rsidR="00225AD9" w:rsidRDefault="003117CF" w:rsidP="00392D08">
      <w:pPr>
        <w:pStyle w:val="a7"/>
        <w:numPr>
          <w:ilvl w:val="0"/>
          <w:numId w:val="2"/>
        </w:numPr>
        <w:jc w:val="both"/>
      </w:pPr>
      <w:r>
        <w:t xml:space="preserve">Набагато більшу швидкість захоплення екрану (&gt; 240 </w:t>
      </w:r>
      <w:proofErr w:type="spellStart"/>
      <w:r>
        <w:t>Гц</w:t>
      </w:r>
      <w:proofErr w:type="spellEnd"/>
      <w:r>
        <w:t>)</w:t>
      </w:r>
    </w:p>
    <w:p w14:paraId="72D368D1" w14:textId="77777777" w:rsidR="00225AD9" w:rsidRDefault="003117CF" w:rsidP="00392D08">
      <w:pPr>
        <w:pStyle w:val="a7"/>
        <w:numPr>
          <w:ilvl w:val="0"/>
          <w:numId w:val="2"/>
        </w:numPr>
        <w:jc w:val="both"/>
      </w:pPr>
      <w:r>
        <w:t xml:space="preserve">Захоплення ексклюзивних Direct3D повноекранних додатків без переривання, навіть при натисканні клавіш </w:t>
      </w:r>
      <w:proofErr w:type="spellStart"/>
      <w:r>
        <w:t>alt+tab</w:t>
      </w:r>
      <w:proofErr w:type="spellEnd"/>
      <w:r>
        <w:t>.</w:t>
      </w:r>
    </w:p>
    <w:p w14:paraId="33691675" w14:textId="77777777" w:rsidR="00225AD9" w:rsidRDefault="003117CF" w:rsidP="00392D08">
      <w:pPr>
        <w:pStyle w:val="a7"/>
        <w:numPr>
          <w:ilvl w:val="0"/>
          <w:numId w:val="2"/>
        </w:numPr>
        <w:jc w:val="both"/>
      </w:pPr>
      <w:r>
        <w:t>Автоматичну обробку масштабованої / розтягнутої роздільної здатності.</w:t>
      </w:r>
    </w:p>
    <w:p w14:paraId="618F5C25" w14:textId="77777777" w:rsidR="00225AD9" w:rsidRDefault="003117CF" w:rsidP="00392D08">
      <w:pPr>
        <w:pStyle w:val="a7"/>
        <w:numPr>
          <w:ilvl w:val="0"/>
          <w:numId w:val="2"/>
        </w:numPr>
        <w:jc w:val="both"/>
      </w:pPr>
      <w:r>
        <w:t>Точне націлювання FPS в режимі захоплення, що робить його придатним для виведення відео.</w:t>
      </w:r>
    </w:p>
    <w:p w14:paraId="53CEE8E2" w14:textId="77777777" w:rsidR="00225AD9" w:rsidRDefault="003117CF" w:rsidP="00392D08">
      <w:pPr>
        <w:pStyle w:val="a7"/>
        <w:numPr>
          <w:ilvl w:val="0"/>
          <w:numId w:val="2"/>
        </w:numPr>
        <w:jc w:val="both"/>
      </w:pPr>
      <w:r>
        <w:t xml:space="preserve">Безшовна інтеграція з </w:t>
      </w:r>
      <w:proofErr w:type="spellStart"/>
      <w:r>
        <w:t>NumPy</w:t>
      </w:r>
      <w:proofErr w:type="spellEnd"/>
      <w:r>
        <w:t xml:space="preserve">, </w:t>
      </w:r>
      <w:proofErr w:type="spellStart"/>
      <w:r>
        <w:t>OpenCV</w:t>
      </w:r>
      <w:proofErr w:type="spellEnd"/>
      <w:r>
        <w:t xml:space="preserve">, </w:t>
      </w:r>
      <w:proofErr w:type="spellStart"/>
      <w:r>
        <w:t>PyTorch</w:t>
      </w:r>
      <w:proofErr w:type="spellEnd"/>
      <w:r>
        <w:t xml:space="preserve"> і </w:t>
      </w:r>
      <w:proofErr w:type="spellStart"/>
      <w:r>
        <w:t>т.д</w:t>
      </w:r>
      <w:proofErr w:type="spellEnd"/>
      <w:r>
        <w:t>.</w:t>
      </w:r>
    </w:p>
    <w:p w14:paraId="43C90017" w14:textId="77777777" w:rsidR="00225AD9" w:rsidRDefault="003117CF" w:rsidP="00392D08">
      <w:pPr>
        <w:jc w:val="both"/>
      </w:pPr>
      <w:proofErr w:type="spellStart"/>
      <w:r>
        <w:rPr>
          <w:b/>
        </w:rPr>
        <w:t>OpenCV</w:t>
      </w:r>
      <w:proofErr w:type="spellEnd"/>
      <w:r>
        <w:t xml:space="preserve"> (</w:t>
      </w:r>
      <w:proofErr w:type="spellStart"/>
      <w:r>
        <w:t>англ</w:t>
      </w:r>
      <w:proofErr w:type="spellEnd"/>
      <w:r>
        <w:t xml:space="preserve">. </w:t>
      </w:r>
      <w:proofErr w:type="spellStart"/>
      <w:r>
        <w:t>Open</w:t>
      </w:r>
      <w:proofErr w:type="spellEnd"/>
      <w:r>
        <w:t xml:space="preserve"> </w:t>
      </w:r>
      <w:proofErr w:type="spellStart"/>
      <w:r>
        <w:t>Source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Library</w:t>
      </w:r>
      <w:proofErr w:type="spellEnd"/>
      <w:r>
        <w:t xml:space="preserve">, бібліотека комп'ютерного зору з відкритим кодом) — бібліотека функцій та алгоритмів </w:t>
      </w:r>
      <w:r>
        <w:lastRenderedPageBreak/>
        <w:t xml:space="preserve">комп'ютерного зору, обробки зображень і чисельних алгоритмів загального призначення з відкритим кодом. </w:t>
      </w:r>
    </w:p>
    <w:p w14:paraId="111551F8" w14:textId="77777777" w:rsidR="00225AD9" w:rsidRDefault="003117CF" w:rsidP="00392D08">
      <w:pPr>
        <w:jc w:val="both"/>
      </w:pPr>
      <w:r>
        <w:t>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008F3267" w:rsidRPr="008F3267">
        <w:t xml:space="preserve"> </w:t>
      </w:r>
      <w:r w:rsidR="003C220A" w:rsidRPr="003C220A">
        <w:t>[</w:t>
      </w:r>
      <w:r w:rsidR="00FC227F" w:rsidRPr="00FC227F">
        <w:t>9</w:t>
      </w:r>
      <w:r w:rsidR="004D70E1" w:rsidRPr="004D70E1">
        <w:t>,</w:t>
      </w:r>
      <w:r w:rsidR="00FC227F" w:rsidRPr="00FC227F">
        <w:t>10</w:t>
      </w:r>
      <w:r w:rsidR="003C220A" w:rsidRPr="004D70E1">
        <w:t>]</w:t>
      </w:r>
      <w:r>
        <w:t>.</w:t>
      </w:r>
    </w:p>
    <w:p w14:paraId="79F641E0" w14:textId="77777777" w:rsidR="001B5B95" w:rsidRDefault="001B5B95" w:rsidP="001B5B95">
      <w:pPr>
        <w:jc w:val="both"/>
      </w:pPr>
      <w:r>
        <w:rPr>
          <w:b/>
          <w:bCs/>
        </w:rPr>
        <w:t xml:space="preserve">Алгоритм </w:t>
      </w:r>
      <w:proofErr w:type="spellStart"/>
      <w:r w:rsidRPr="001B5B95">
        <w:rPr>
          <w:b/>
          <w:bCs/>
        </w:rPr>
        <w:t>WindMouse</w:t>
      </w:r>
      <w:proofErr w:type="spellEnd"/>
      <w:r>
        <w:t xml:space="preserve"> натхненний шкільним курсом фізики. Головне що потрібно знати, це те, що курсор моделюється як об'єкт з певною інерцією (масою), на який діють дві сили:</w:t>
      </w:r>
    </w:p>
    <w:p w14:paraId="774A23B6" w14:textId="77777777" w:rsidR="001B5B95" w:rsidRDefault="001B5B95" w:rsidP="001B5B95">
      <w:pPr>
        <w:jc w:val="both"/>
      </w:pPr>
      <w:r>
        <w:t>Гравітація, яка є постійною за величиною (параметр, що налаштовується) і завжди спрямована в бік кінцевого пункту призначення.</w:t>
      </w:r>
    </w:p>
    <w:p w14:paraId="7248E856" w14:textId="77777777" w:rsidR="00451557" w:rsidRDefault="001B5B95" w:rsidP="009F39C2">
      <w:pPr>
        <w:jc w:val="both"/>
      </w:pPr>
      <w:r>
        <w:t>Вітер, який діє з випадковою силою у випадковому напрямку і плавно змінює як величину, так і напрямок з плином часу.</w:t>
      </w:r>
    </w:p>
    <w:p w14:paraId="28326175" w14:textId="77777777" w:rsidR="00D70B39" w:rsidRPr="00024624" w:rsidRDefault="00D70B39" w:rsidP="00D70B39">
      <w:pPr>
        <w:jc w:val="both"/>
        <w:rPr>
          <w:lang w:val="ru-RU"/>
        </w:rPr>
      </w:pPr>
      <w:r w:rsidRPr="00024624">
        <w:t xml:space="preserve">З точки зору програми, яка отримує інформацію про рух миші, миша, що рухається, представляється як серія оновлень положення з відносно фіксованими інтервалами, як правило, близько 10 мс (100 </w:t>
      </w:r>
      <w:proofErr w:type="spellStart"/>
      <w:r w:rsidRPr="00024624">
        <w:t>Гц</w:t>
      </w:r>
      <w:proofErr w:type="spellEnd"/>
      <w:r w:rsidRPr="00024624">
        <w:t xml:space="preserve">), хоча деякі системи можуть оновлюватись навіть швидше, ніж 1 мс (1000 </w:t>
      </w:r>
      <w:proofErr w:type="spellStart"/>
      <w:r w:rsidRPr="00024624">
        <w:t>Гц</w:t>
      </w:r>
      <w:proofErr w:type="spellEnd"/>
      <w:r w:rsidRPr="00024624">
        <w:t xml:space="preserve">). </w:t>
      </w:r>
      <w:proofErr w:type="spellStart"/>
      <w:r w:rsidRPr="00024624">
        <w:rPr>
          <w:lang w:val="ru-RU"/>
        </w:rPr>
        <w:t>Обидві</w:t>
      </w:r>
      <w:proofErr w:type="spellEnd"/>
      <w:r w:rsidRPr="00024624">
        <w:rPr>
          <w:lang w:val="ru-RU"/>
        </w:rPr>
        <w:t xml:space="preserve"> </w:t>
      </w:r>
      <w:proofErr w:type="spellStart"/>
      <w:r w:rsidRPr="00024624">
        <w:rPr>
          <w:lang w:val="ru-RU"/>
        </w:rPr>
        <w:t>швидкості</w:t>
      </w:r>
      <w:proofErr w:type="spellEnd"/>
      <w:r w:rsidRPr="00024624">
        <w:rPr>
          <w:lang w:val="ru-RU"/>
        </w:rPr>
        <w:t xml:space="preserve"> є </w:t>
      </w:r>
      <w:proofErr w:type="spellStart"/>
      <w:r w:rsidRPr="00024624">
        <w:rPr>
          <w:lang w:val="ru-RU"/>
        </w:rPr>
        <w:t>достатніми</w:t>
      </w:r>
      <w:proofErr w:type="spellEnd"/>
      <w:r w:rsidRPr="00024624">
        <w:rPr>
          <w:lang w:val="ru-RU"/>
        </w:rPr>
        <w:t xml:space="preserve"> для того, </w:t>
      </w:r>
      <w:proofErr w:type="spellStart"/>
      <w:r w:rsidRPr="00024624">
        <w:rPr>
          <w:lang w:val="ru-RU"/>
        </w:rPr>
        <w:t>щоб</w:t>
      </w:r>
      <w:proofErr w:type="spellEnd"/>
      <w:r w:rsidRPr="00024624">
        <w:rPr>
          <w:lang w:val="ru-RU"/>
        </w:rPr>
        <w:t xml:space="preserve"> рух </w:t>
      </w:r>
      <w:proofErr w:type="spellStart"/>
      <w:r w:rsidRPr="00024624">
        <w:rPr>
          <w:lang w:val="ru-RU"/>
        </w:rPr>
        <w:t>миші</w:t>
      </w:r>
      <w:proofErr w:type="spellEnd"/>
      <w:r w:rsidRPr="00024624">
        <w:rPr>
          <w:lang w:val="ru-RU"/>
        </w:rPr>
        <w:t xml:space="preserve"> </w:t>
      </w:r>
      <w:proofErr w:type="spellStart"/>
      <w:r w:rsidRPr="00024624">
        <w:rPr>
          <w:lang w:val="ru-RU"/>
        </w:rPr>
        <w:t>виглядав</w:t>
      </w:r>
      <w:proofErr w:type="spellEnd"/>
      <w:r w:rsidRPr="00024624">
        <w:rPr>
          <w:lang w:val="ru-RU"/>
        </w:rPr>
        <w:t xml:space="preserve"> </w:t>
      </w:r>
      <w:proofErr w:type="spellStart"/>
      <w:r w:rsidRPr="00024624">
        <w:rPr>
          <w:lang w:val="ru-RU"/>
        </w:rPr>
        <w:t>плавним</w:t>
      </w:r>
      <w:proofErr w:type="spellEnd"/>
      <w:r w:rsidRPr="00024624">
        <w:rPr>
          <w:lang w:val="ru-RU"/>
        </w:rPr>
        <w:t xml:space="preserve">. </w:t>
      </w:r>
      <w:proofErr w:type="spellStart"/>
      <w:r w:rsidRPr="00024624">
        <w:rPr>
          <w:lang w:val="ru-RU"/>
        </w:rPr>
        <w:t>Кожне</w:t>
      </w:r>
      <w:proofErr w:type="spellEnd"/>
      <w:r w:rsidRPr="00024624">
        <w:rPr>
          <w:lang w:val="ru-RU"/>
        </w:rPr>
        <w:t xml:space="preserve"> </w:t>
      </w:r>
      <w:proofErr w:type="spellStart"/>
      <w:r w:rsidRPr="00024624">
        <w:rPr>
          <w:lang w:val="ru-RU"/>
        </w:rPr>
        <w:t>оновлення</w:t>
      </w:r>
      <w:proofErr w:type="spellEnd"/>
      <w:r w:rsidRPr="00024624">
        <w:rPr>
          <w:lang w:val="ru-RU"/>
        </w:rPr>
        <w:t xml:space="preserve"> даних про </w:t>
      </w:r>
      <w:proofErr w:type="spellStart"/>
      <w:r w:rsidRPr="00024624">
        <w:rPr>
          <w:lang w:val="ru-RU"/>
        </w:rPr>
        <w:t>місцезнаходження</w:t>
      </w:r>
      <w:proofErr w:type="spellEnd"/>
      <w:r w:rsidRPr="00024624">
        <w:rPr>
          <w:lang w:val="ru-RU"/>
        </w:rPr>
        <w:t xml:space="preserve"> </w:t>
      </w:r>
      <w:proofErr w:type="spellStart"/>
      <w:r w:rsidRPr="00024624">
        <w:rPr>
          <w:lang w:val="ru-RU"/>
        </w:rPr>
        <w:t>надаватиме</w:t>
      </w:r>
      <w:proofErr w:type="spellEnd"/>
      <w:r w:rsidRPr="00024624">
        <w:rPr>
          <w:lang w:val="ru-RU"/>
        </w:rPr>
        <w:t xml:space="preserve"> </w:t>
      </w:r>
      <w:proofErr w:type="spellStart"/>
      <w:r w:rsidRPr="00024624">
        <w:rPr>
          <w:lang w:val="ru-RU"/>
        </w:rPr>
        <w:t>лише</w:t>
      </w:r>
      <w:proofErr w:type="spellEnd"/>
      <w:r w:rsidRPr="00024624">
        <w:rPr>
          <w:lang w:val="ru-RU"/>
        </w:rPr>
        <w:t xml:space="preserve"> </w:t>
      </w:r>
      <w:proofErr w:type="spellStart"/>
      <w:r w:rsidRPr="00024624">
        <w:rPr>
          <w:lang w:val="ru-RU"/>
        </w:rPr>
        <w:t>дані</w:t>
      </w:r>
      <w:proofErr w:type="spellEnd"/>
      <w:r w:rsidRPr="00024624">
        <w:rPr>
          <w:lang w:val="ru-RU"/>
        </w:rPr>
        <w:t xml:space="preserve"> про </w:t>
      </w:r>
      <w:proofErr w:type="spellStart"/>
      <w:r w:rsidRPr="00024624">
        <w:rPr>
          <w:lang w:val="ru-RU"/>
        </w:rPr>
        <w:t>місцезнаходження</w:t>
      </w:r>
      <w:proofErr w:type="spellEnd"/>
      <w:r w:rsidRPr="00024624">
        <w:rPr>
          <w:lang w:val="ru-RU"/>
        </w:rPr>
        <w:t xml:space="preserve"> курсору (у </w:t>
      </w:r>
      <w:proofErr w:type="spellStart"/>
      <w:r w:rsidRPr="00024624">
        <w:rPr>
          <w:lang w:val="ru-RU"/>
        </w:rPr>
        <w:t>пікселях</w:t>
      </w:r>
      <w:proofErr w:type="spellEnd"/>
      <w:r w:rsidRPr="00024624">
        <w:rPr>
          <w:lang w:val="ru-RU"/>
        </w:rPr>
        <w:t xml:space="preserve">) на момент </w:t>
      </w:r>
      <w:proofErr w:type="spellStart"/>
      <w:r w:rsidRPr="00024624">
        <w:rPr>
          <w:lang w:val="ru-RU"/>
        </w:rPr>
        <w:t>оновлення</w:t>
      </w:r>
      <w:proofErr w:type="spellEnd"/>
      <w:r w:rsidRPr="00024624">
        <w:rPr>
          <w:lang w:val="ru-RU"/>
        </w:rPr>
        <w:t xml:space="preserve">. </w:t>
      </w:r>
      <w:proofErr w:type="spellStart"/>
      <w:r w:rsidRPr="00024624">
        <w:rPr>
          <w:lang w:val="ru-RU"/>
        </w:rPr>
        <w:t>Незважаючи</w:t>
      </w:r>
      <w:proofErr w:type="spellEnd"/>
      <w:r w:rsidRPr="00024624">
        <w:rPr>
          <w:lang w:val="ru-RU"/>
        </w:rPr>
        <w:t xml:space="preserve"> на те, </w:t>
      </w:r>
      <w:proofErr w:type="spellStart"/>
      <w:r w:rsidRPr="00024624">
        <w:rPr>
          <w:lang w:val="ru-RU"/>
        </w:rPr>
        <w:t>що</w:t>
      </w:r>
      <w:proofErr w:type="spellEnd"/>
      <w:r w:rsidRPr="00024624">
        <w:rPr>
          <w:lang w:val="ru-RU"/>
        </w:rPr>
        <w:t xml:space="preserve"> </w:t>
      </w:r>
      <w:proofErr w:type="spellStart"/>
      <w:r w:rsidRPr="00024624">
        <w:rPr>
          <w:lang w:val="ru-RU"/>
        </w:rPr>
        <w:t>інформація</w:t>
      </w:r>
      <w:proofErr w:type="spellEnd"/>
      <w:r w:rsidRPr="00024624">
        <w:rPr>
          <w:lang w:val="ru-RU"/>
        </w:rPr>
        <w:t xml:space="preserve">, яка </w:t>
      </w:r>
      <w:proofErr w:type="spellStart"/>
      <w:r w:rsidRPr="00024624">
        <w:rPr>
          <w:lang w:val="ru-RU"/>
        </w:rPr>
        <w:t>надається</w:t>
      </w:r>
      <w:proofErr w:type="spellEnd"/>
      <w:r w:rsidRPr="00024624">
        <w:rPr>
          <w:lang w:val="ru-RU"/>
        </w:rPr>
        <w:t xml:space="preserve"> </w:t>
      </w:r>
      <w:proofErr w:type="spellStart"/>
      <w:r w:rsidRPr="00024624">
        <w:rPr>
          <w:lang w:val="ru-RU"/>
        </w:rPr>
        <w:t>оновленнями</w:t>
      </w:r>
      <w:proofErr w:type="spellEnd"/>
      <w:r w:rsidRPr="00024624">
        <w:rPr>
          <w:lang w:val="ru-RU"/>
        </w:rPr>
        <w:t xml:space="preserve"> </w:t>
      </w:r>
      <w:proofErr w:type="spellStart"/>
      <w:r w:rsidRPr="00024624">
        <w:rPr>
          <w:lang w:val="ru-RU"/>
        </w:rPr>
        <w:t>миші</w:t>
      </w:r>
      <w:proofErr w:type="spellEnd"/>
      <w:r w:rsidRPr="00024624">
        <w:rPr>
          <w:lang w:val="ru-RU"/>
        </w:rPr>
        <w:t xml:space="preserve">, є </w:t>
      </w:r>
      <w:proofErr w:type="spellStart"/>
      <w:r w:rsidRPr="00024624">
        <w:rPr>
          <w:lang w:val="ru-RU"/>
        </w:rPr>
        <w:t>обмеженою</w:t>
      </w:r>
      <w:proofErr w:type="spellEnd"/>
      <w:r w:rsidRPr="00024624">
        <w:rPr>
          <w:lang w:val="ru-RU"/>
        </w:rPr>
        <w:t xml:space="preserve">, для кожного кроку є </w:t>
      </w:r>
      <w:proofErr w:type="spellStart"/>
      <w:r w:rsidRPr="00024624">
        <w:rPr>
          <w:lang w:val="ru-RU"/>
        </w:rPr>
        <w:t>можливість</w:t>
      </w:r>
      <w:proofErr w:type="spellEnd"/>
      <w:r w:rsidRPr="00024624">
        <w:rPr>
          <w:lang w:val="ru-RU"/>
        </w:rPr>
        <w:t xml:space="preserve"> </w:t>
      </w:r>
      <w:proofErr w:type="spellStart"/>
      <w:r w:rsidRPr="00024624">
        <w:rPr>
          <w:lang w:val="ru-RU"/>
        </w:rPr>
        <w:t>обчислити</w:t>
      </w:r>
      <w:proofErr w:type="spellEnd"/>
      <w:r w:rsidRPr="00024624">
        <w:rPr>
          <w:lang w:val="ru-RU"/>
        </w:rPr>
        <w:t>:</w:t>
      </w:r>
    </w:p>
    <w:p w14:paraId="2FD19BE6" w14:textId="77777777" w:rsidR="00D70B39" w:rsidRDefault="00D70B39" w:rsidP="00D70B39">
      <w:pPr>
        <w:pStyle w:val="a7"/>
        <w:numPr>
          <w:ilvl w:val="2"/>
          <w:numId w:val="15"/>
        </w:numPr>
        <w:jc w:val="both"/>
        <w:rPr>
          <w:lang w:val="ru-RU"/>
        </w:rPr>
      </w:pPr>
      <w:r w:rsidRPr="00024624">
        <w:rPr>
          <w:lang w:val="ru-RU"/>
        </w:rPr>
        <w:t xml:space="preserve">Час, </w:t>
      </w:r>
      <w:proofErr w:type="spellStart"/>
      <w:r w:rsidRPr="00024624">
        <w:rPr>
          <w:lang w:val="ru-RU"/>
        </w:rPr>
        <w:t>що</w:t>
      </w:r>
      <w:proofErr w:type="spellEnd"/>
      <w:r w:rsidRPr="00024624">
        <w:rPr>
          <w:lang w:val="ru-RU"/>
        </w:rPr>
        <w:t xml:space="preserve"> минув з моменту </w:t>
      </w:r>
      <w:proofErr w:type="spellStart"/>
      <w:r w:rsidRPr="00024624">
        <w:rPr>
          <w:lang w:val="ru-RU"/>
        </w:rPr>
        <w:t>останнього</w:t>
      </w:r>
      <w:proofErr w:type="spellEnd"/>
      <w:r w:rsidRPr="00024624">
        <w:rPr>
          <w:lang w:val="ru-RU"/>
        </w:rPr>
        <w:t xml:space="preserve"> кроку</w:t>
      </w:r>
    </w:p>
    <w:p w14:paraId="17568A98" w14:textId="77777777" w:rsidR="00D70B39" w:rsidRDefault="00D70B39" w:rsidP="00D70B39">
      <w:pPr>
        <w:pStyle w:val="a7"/>
        <w:numPr>
          <w:ilvl w:val="2"/>
          <w:numId w:val="15"/>
        </w:numPr>
        <w:jc w:val="both"/>
        <w:rPr>
          <w:lang w:val="ru-RU"/>
        </w:rPr>
      </w:pPr>
      <w:proofErr w:type="spellStart"/>
      <w:r w:rsidRPr="00024624">
        <w:rPr>
          <w:lang w:val="ru-RU"/>
        </w:rPr>
        <w:t>Зміну</w:t>
      </w:r>
      <w:proofErr w:type="spellEnd"/>
      <w:r w:rsidRPr="00024624">
        <w:rPr>
          <w:lang w:val="ru-RU"/>
        </w:rPr>
        <w:t xml:space="preserve"> </w:t>
      </w:r>
      <w:proofErr w:type="spellStart"/>
      <w:r w:rsidRPr="00024624">
        <w:rPr>
          <w:lang w:val="ru-RU"/>
        </w:rPr>
        <w:t>положення</w:t>
      </w:r>
      <w:proofErr w:type="spellEnd"/>
      <w:r w:rsidRPr="00024624">
        <w:rPr>
          <w:lang w:val="ru-RU"/>
        </w:rPr>
        <w:t xml:space="preserve"> з моменту </w:t>
      </w:r>
      <w:proofErr w:type="spellStart"/>
      <w:r w:rsidRPr="00024624">
        <w:rPr>
          <w:lang w:val="ru-RU"/>
        </w:rPr>
        <w:t>останнього</w:t>
      </w:r>
      <w:proofErr w:type="spellEnd"/>
      <w:r w:rsidRPr="00024624">
        <w:rPr>
          <w:lang w:val="ru-RU"/>
        </w:rPr>
        <w:t xml:space="preserve"> кроку</w:t>
      </w:r>
    </w:p>
    <w:p w14:paraId="6E0F99FF" w14:textId="77777777" w:rsidR="00D70B39" w:rsidRDefault="00D70B39" w:rsidP="00D70B39">
      <w:pPr>
        <w:pStyle w:val="a7"/>
        <w:numPr>
          <w:ilvl w:val="2"/>
          <w:numId w:val="15"/>
        </w:numPr>
        <w:jc w:val="both"/>
        <w:rPr>
          <w:lang w:val="ru-RU"/>
        </w:rPr>
      </w:pPr>
      <w:proofErr w:type="spellStart"/>
      <w:r w:rsidRPr="00024624">
        <w:rPr>
          <w:lang w:val="ru-RU"/>
        </w:rPr>
        <w:t>Залежно</w:t>
      </w:r>
      <w:proofErr w:type="spellEnd"/>
      <w:r w:rsidRPr="00024624">
        <w:rPr>
          <w:lang w:val="ru-RU"/>
        </w:rPr>
        <w:t xml:space="preserve"> </w:t>
      </w:r>
      <w:proofErr w:type="spellStart"/>
      <w:r w:rsidRPr="00024624">
        <w:rPr>
          <w:lang w:val="ru-RU"/>
        </w:rPr>
        <w:t>від</w:t>
      </w:r>
      <w:proofErr w:type="spellEnd"/>
      <w:r w:rsidRPr="00024624">
        <w:rPr>
          <w:lang w:val="ru-RU"/>
        </w:rPr>
        <w:t xml:space="preserve"> </w:t>
      </w:r>
      <w:proofErr w:type="spellStart"/>
      <w:r w:rsidRPr="00024624">
        <w:rPr>
          <w:lang w:val="ru-RU"/>
        </w:rPr>
        <w:t>відстані</w:t>
      </w:r>
      <w:proofErr w:type="spellEnd"/>
      <w:r w:rsidRPr="00024624">
        <w:rPr>
          <w:lang w:val="ru-RU"/>
        </w:rPr>
        <w:t xml:space="preserve"> та часу, </w:t>
      </w:r>
      <w:proofErr w:type="spellStart"/>
      <w:r w:rsidRPr="00024624">
        <w:rPr>
          <w:lang w:val="ru-RU"/>
        </w:rPr>
        <w:t>швидкість</w:t>
      </w:r>
      <w:proofErr w:type="spellEnd"/>
    </w:p>
    <w:p w14:paraId="6793AEFD" w14:textId="77777777" w:rsidR="00D70B39" w:rsidRPr="00024624" w:rsidRDefault="00D70B39" w:rsidP="00D70B39">
      <w:pPr>
        <w:jc w:val="both"/>
        <w:rPr>
          <w:lang w:val="ru-RU"/>
        </w:rPr>
      </w:pPr>
      <w:r w:rsidRPr="00024624">
        <w:rPr>
          <w:lang w:val="ru-RU"/>
        </w:rPr>
        <w:t xml:space="preserve">Алгоритм </w:t>
      </w:r>
      <w:proofErr w:type="spellStart"/>
      <w:r w:rsidRPr="00024624">
        <w:rPr>
          <w:lang w:val="ru-RU"/>
        </w:rPr>
        <w:t>WindMouse</w:t>
      </w:r>
      <w:proofErr w:type="spellEnd"/>
      <w:r w:rsidRPr="00024624">
        <w:rPr>
          <w:lang w:val="ru-RU"/>
        </w:rPr>
        <w:t xml:space="preserve"> </w:t>
      </w:r>
      <w:proofErr w:type="spellStart"/>
      <w:r w:rsidRPr="00024624">
        <w:rPr>
          <w:lang w:val="ru-RU"/>
        </w:rPr>
        <w:t>натхненний</w:t>
      </w:r>
      <w:proofErr w:type="spellEnd"/>
      <w:r w:rsidRPr="00024624">
        <w:rPr>
          <w:lang w:val="ru-RU"/>
        </w:rPr>
        <w:t xml:space="preserve"> </w:t>
      </w:r>
      <w:proofErr w:type="spellStart"/>
      <w:r w:rsidRPr="00024624">
        <w:rPr>
          <w:lang w:val="ru-RU"/>
        </w:rPr>
        <w:t>шкільною</w:t>
      </w:r>
      <w:proofErr w:type="spellEnd"/>
      <w:r w:rsidRPr="00024624">
        <w:rPr>
          <w:lang w:val="ru-RU"/>
        </w:rPr>
        <w:t xml:space="preserve"> </w:t>
      </w:r>
      <w:proofErr w:type="spellStart"/>
      <w:r w:rsidRPr="00024624">
        <w:rPr>
          <w:lang w:val="ru-RU"/>
        </w:rPr>
        <w:t>фізикою</w:t>
      </w:r>
      <w:proofErr w:type="spellEnd"/>
      <w:r w:rsidRPr="00024624">
        <w:rPr>
          <w:lang w:val="ru-RU"/>
        </w:rPr>
        <w:t xml:space="preserve">. Курсор </w:t>
      </w:r>
      <w:proofErr w:type="spellStart"/>
      <w:r w:rsidRPr="00024624">
        <w:rPr>
          <w:lang w:val="ru-RU"/>
        </w:rPr>
        <w:t>моделюється</w:t>
      </w:r>
      <w:proofErr w:type="spellEnd"/>
      <w:r w:rsidRPr="00024624">
        <w:rPr>
          <w:lang w:val="ru-RU"/>
        </w:rPr>
        <w:t xml:space="preserve"> як </w:t>
      </w:r>
      <w:proofErr w:type="spellStart"/>
      <w:r w:rsidRPr="00024624">
        <w:rPr>
          <w:lang w:val="ru-RU"/>
        </w:rPr>
        <w:t>об'єкт</w:t>
      </w:r>
      <w:proofErr w:type="spellEnd"/>
      <w:r w:rsidRPr="00024624">
        <w:rPr>
          <w:lang w:val="ru-RU"/>
        </w:rPr>
        <w:t xml:space="preserve"> з </w:t>
      </w:r>
      <w:proofErr w:type="spellStart"/>
      <w:r w:rsidRPr="00024624">
        <w:rPr>
          <w:lang w:val="ru-RU"/>
        </w:rPr>
        <w:t>певною</w:t>
      </w:r>
      <w:proofErr w:type="spellEnd"/>
      <w:r w:rsidRPr="00024624">
        <w:rPr>
          <w:lang w:val="ru-RU"/>
        </w:rPr>
        <w:t xml:space="preserve"> </w:t>
      </w:r>
      <w:proofErr w:type="spellStart"/>
      <w:r w:rsidRPr="00024624">
        <w:rPr>
          <w:lang w:val="ru-RU"/>
        </w:rPr>
        <w:t>інерцією</w:t>
      </w:r>
      <w:proofErr w:type="spellEnd"/>
      <w:r w:rsidRPr="00024624">
        <w:rPr>
          <w:lang w:val="ru-RU"/>
        </w:rPr>
        <w:t xml:space="preserve"> (</w:t>
      </w:r>
      <w:proofErr w:type="spellStart"/>
      <w:r w:rsidRPr="00024624">
        <w:rPr>
          <w:lang w:val="ru-RU"/>
        </w:rPr>
        <w:t>масою</w:t>
      </w:r>
      <w:proofErr w:type="spellEnd"/>
      <w:r w:rsidRPr="00024624">
        <w:rPr>
          <w:lang w:val="ru-RU"/>
        </w:rPr>
        <w:t xml:space="preserve">), на </w:t>
      </w:r>
      <w:proofErr w:type="spellStart"/>
      <w:r w:rsidRPr="00024624">
        <w:rPr>
          <w:lang w:val="ru-RU"/>
        </w:rPr>
        <w:t>який</w:t>
      </w:r>
      <w:proofErr w:type="spellEnd"/>
      <w:r w:rsidRPr="00024624">
        <w:rPr>
          <w:lang w:val="ru-RU"/>
        </w:rPr>
        <w:t xml:space="preserve"> </w:t>
      </w:r>
      <w:proofErr w:type="spellStart"/>
      <w:r w:rsidRPr="00024624">
        <w:rPr>
          <w:lang w:val="ru-RU"/>
        </w:rPr>
        <w:t>діють</w:t>
      </w:r>
      <w:proofErr w:type="spellEnd"/>
      <w:r w:rsidRPr="00024624">
        <w:rPr>
          <w:lang w:val="ru-RU"/>
        </w:rPr>
        <w:t xml:space="preserve"> </w:t>
      </w:r>
      <w:proofErr w:type="spellStart"/>
      <w:r w:rsidRPr="00024624">
        <w:rPr>
          <w:lang w:val="ru-RU"/>
        </w:rPr>
        <w:t>дві</w:t>
      </w:r>
      <w:proofErr w:type="spellEnd"/>
      <w:r w:rsidRPr="00024624">
        <w:rPr>
          <w:lang w:val="ru-RU"/>
        </w:rPr>
        <w:t xml:space="preserve"> </w:t>
      </w:r>
      <w:proofErr w:type="spellStart"/>
      <w:r w:rsidRPr="00024624">
        <w:rPr>
          <w:lang w:val="ru-RU"/>
        </w:rPr>
        <w:t>сили</w:t>
      </w:r>
      <w:proofErr w:type="spellEnd"/>
      <w:r w:rsidRPr="00024624">
        <w:rPr>
          <w:lang w:val="ru-RU"/>
        </w:rPr>
        <w:t>:</w:t>
      </w:r>
    </w:p>
    <w:p w14:paraId="27AD1AB8" w14:textId="77777777" w:rsidR="00D70B39" w:rsidRPr="00024624" w:rsidRDefault="00D70B39" w:rsidP="00D70B39">
      <w:pPr>
        <w:jc w:val="both"/>
        <w:rPr>
          <w:lang w:val="ru-RU"/>
        </w:rPr>
      </w:pPr>
      <w:proofErr w:type="spellStart"/>
      <w:r w:rsidRPr="00024624">
        <w:rPr>
          <w:lang w:val="ru-RU"/>
        </w:rPr>
        <w:t>Гравітація</w:t>
      </w:r>
      <w:proofErr w:type="spellEnd"/>
      <w:r w:rsidRPr="00024624">
        <w:rPr>
          <w:lang w:val="ru-RU"/>
        </w:rPr>
        <w:t xml:space="preserve">, яка є </w:t>
      </w:r>
      <w:proofErr w:type="spellStart"/>
      <w:r w:rsidRPr="00024624">
        <w:rPr>
          <w:lang w:val="ru-RU"/>
        </w:rPr>
        <w:t>постійною</w:t>
      </w:r>
      <w:proofErr w:type="spellEnd"/>
      <w:r w:rsidRPr="00024624">
        <w:rPr>
          <w:lang w:val="ru-RU"/>
        </w:rPr>
        <w:t xml:space="preserve"> за величиною (параметр, </w:t>
      </w:r>
      <w:proofErr w:type="spellStart"/>
      <w:r w:rsidRPr="00024624">
        <w:rPr>
          <w:lang w:val="ru-RU"/>
        </w:rPr>
        <w:t>що</w:t>
      </w:r>
      <w:proofErr w:type="spellEnd"/>
      <w:r w:rsidRPr="00024624">
        <w:rPr>
          <w:lang w:val="ru-RU"/>
        </w:rPr>
        <w:t xml:space="preserve"> </w:t>
      </w:r>
      <w:proofErr w:type="spellStart"/>
      <w:r w:rsidRPr="00024624">
        <w:rPr>
          <w:lang w:val="ru-RU"/>
        </w:rPr>
        <w:t>налаштовується</w:t>
      </w:r>
      <w:proofErr w:type="spellEnd"/>
      <w:r w:rsidRPr="00024624">
        <w:rPr>
          <w:lang w:val="ru-RU"/>
        </w:rPr>
        <w:t xml:space="preserve">) і </w:t>
      </w:r>
      <w:proofErr w:type="spellStart"/>
      <w:r w:rsidRPr="00024624">
        <w:rPr>
          <w:lang w:val="ru-RU"/>
        </w:rPr>
        <w:t>завжди</w:t>
      </w:r>
      <w:proofErr w:type="spellEnd"/>
      <w:r w:rsidRPr="00024624">
        <w:rPr>
          <w:lang w:val="ru-RU"/>
        </w:rPr>
        <w:t xml:space="preserve"> </w:t>
      </w:r>
      <w:proofErr w:type="spellStart"/>
      <w:r w:rsidRPr="00024624">
        <w:rPr>
          <w:lang w:val="ru-RU"/>
        </w:rPr>
        <w:t>спрямована</w:t>
      </w:r>
      <w:proofErr w:type="spellEnd"/>
      <w:r w:rsidRPr="00024624">
        <w:rPr>
          <w:lang w:val="ru-RU"/>
        </w:rPr>
        <w:t xml:space="preserve"> в </w:t>
      </w:r>
      <w:proofErr w:type="spellStart"/>
      <w:r w:rsidRPr="00024624">
        <w:rPr>
          <w:lang w:val="ru-RU"/>
        </w:rPr>
        <w:t>бік</w:t>
      </w:r>
      <w:proofErr w:type="spellEnd"/>
      <w:r w:rsidRPr="00024624">
        <w:rPr>
          <w:lang w:val="ru-RU"/>
        </w:rPr>
        <w:t xml:space="preserve"> </w:t>
      </w:r>
      <w:proofErr w:type="spellStart"/>
      <w:r w:rsidRPr="00024624">
        <w:rPr>
          <w:lang w:val="ru-RU"/>
        </w:rPr>
        <w:t>кінцевого</w:t>
      </w:r>
      <w:proofErr w:type="spellEnd"/>
      <w:r w:rsidRPr="00024624">
        <w:rPr>
          <w:lang w:val="ru-RU"/>
        </w:rPr>
        <w:t xml:space="preserve"> пункту </w:t>
      </w:r>
      <w:proofErr w:type="spellStart"/>
      <w:r w:rsidRPr="00024624">
        <w:rPr>
          <w:lang w:val="ru-RU"/>
        </w:rPr>
        <w:t>призначення</w:t>
      </w:r>
      <w:proofErr w:type="spellEnd"/>
      <w:r w:rsidRPr="00024624">
        <w:rPr>
          <w:lang w:val="ru-RU"/>
        </w:rPr>
        <w:t>.</w:t>
      </w:r>
    </w:p>
    <w:p w14:paraId="36E6D385" w14:textId="77777777" w:rsidR="00D70B39" w:rsidRDefault="00D70B39" w:rsidP="00D70B39">
      <w:pPr>
        <w:jc w:val="both"/>
        <w:rPr>
          <w:lang w:val="ru-RU"/>
        </w:rPr>
      </w:pPr>
      <w:proofErr w:type="spellStart"/>
      <w:r w:rsidRPr="00024624">
        <w:rPr>
          <w:lang w:val="ru-RU"/>
        </w:rPr>
        <w:lastRenderedPageBreak/>
        <w:t>Вітер</w:t>
      </w:r>
      <w:proofErr w:type="spellEnd"/>
      <w:r w:rsidRPr="00024624">
        <w:rPr>
          <w:lang w:val="ru-RU"/>
        </w:rPr>
        <w:t xml:space="preserve">, </w:t>
      </w:r>
      <w:proofErr w:type="spellStart"/>
      <w:r w:rsidRPr="00024624">
        <w:rPr>
          <w:lang w:val="ru-RU"/>
        </w:rPr>
        <w:t>який</w:t>
      </w:r>
      <w:proofErr w:type="spellEnd"/>
      <w:r w:rsidRPr="00024624">
        <w:rPr>
          <w:lang w:val="ru-RU"/>
        </w:rPr>
        <w:t xml:space="preserve"> </w:t>
      </w:r>
      <w:proofErr w:type="spellStart"/>
      <w:r w:rsidRPr="00024624">
        <w:rPr>
          <w:lang w:val="ru-RU"/>
        </w:rPr>
        <w:t>діє</w:t>
      </w:r>
      <w:proofErr w:type="spellEnd"/>
      <w:r w:rsidRPr="00024624">
        <w:rPr>
          <w:lang w:val="ru-RU"/>
        </w:rPr>
        <w:t xml:space="preserve"> з </w:t>
      </w:r>
      <w:proofErr w:type="spellStart"/>
      <w:r w:rsidRPr="00024624">
        <w:rPr>
          <w:lang w:val="ru-RU"/>
        </w:rPr>
        <w:t>випадковою</w:t>
      </w:r>
      <w:proofErr w:type="spellEnd"/>
      <w:r w:rsidRPr="00024624">
        <w:rPr>
          <w:lang w:val="ru-RU"/>
        </w:rPr>
        <w:t xml:space="preserve"> силою у </w:t>
      </w:r>
      <w:proofErr w:type="spellStart"/>
      <w:r w:rsidRPr="00024624">
        <w:rPr>
          <w:lang w:val="ru-RU"/>
        </w:rPr>
        <w:t>випадковому</w:t>
      </w:r>
      <w:proofErr w:type="spellEnd"/>
      <w:r w:rsidRPr="00024624">
        <w:rPr>
          <w:lang w:val="ru-RU"/>
        </w:rPr>
        <w:t xml:space="preserve"> </w:t>
      </w:r>
      <w:proofErr w:type="spellStart"/>
      <w:r w:rsidRPr="00024624">
        <w:rPr>
          <w:lang w:val="ru-RU"/>
        </w:rPr>
        <w:t>напрямку</w:t>
      </w:r>
      <w:proofErr w:type="spellEnd"/>
      <w:r w:rsidRPr="00024624">
        <w:rPr>
          <w:lang w:val="ru-RU"/>
        </w:rPr>
        <w:t xml:space="preserve"> і плавно </w:t>
      </w:r>
      <w:proofErr w:type="spellStart"/>
      <w:r w:rsidRPr="00024624">
        <w:rPr>
          <w:lang w:val="ru-RU"/>
        </w:rPr>
        <w:t>змінює</w:t>
      </w:r>
      <w:proofErr w:type="spellEnd"/>
      <w:r w:rsidRPr="00024624">
        <w:rPr>
          <w:lang w:val="ru-RU"/>
        </w:rPr>
        <w:t xml:space="preserve"> як величину, так і </w:t>
      </w:r>
      <w:proofErr w:type="spellStart"/>
      <w:r w:rsidRPr="00024624">
        <w:rPr>
          <w:lang w:val="ru-RU"/>
        </w:rPr>
        <w:t>напрямок</w:t>
      </w:r>
      <w:proofErr w:type="spellEnd"/>
      <w:r w:rsidRPr="00024624">
        <w:rPr>
          <w:lang w:val="ru-RU"/>
        </w:rPr>
        <w:t xml:space="preserve"> з </w:t>
      </w:r>
      <w:proofErr w:type="spellStart"/>
      <w:r w:rsidRPr="00024624">
        <w:rPr>
          <w:lang w:val="ru-RU"/>
        </w:rPr>
        <w:t>плином</w:t>
      </w:r>
      <w:proofErr w:type="spellEnd"/>
      <w:r w:rsidRPr="00024624">
        <w:rPr>
          <w:lang w:val="ru-RU"/>
        </w:rPr>
        <w:t xml:space="preserve"> часу.</w:t>
      </w:r>
    </w:p>
    <w:p w14:paraId="504D6484" w14:textId="77777777" w:rsidR="00D70B39" w:rsidRPr="00024624" w:rsidRDefault="00D70B39" w:rsidP="00D70B39">
      <w:pPr>
        <w:jc w:val="both"/>
        <w:rPr>
          <w:lang w:val="ru-RU"/>
        </w:rPr>
      </w:pPr>
      <w:proofErr w:type="spellStart"/>
      <w:r w:rsidRPr="00024624">
        <w:rPr>
          <w:lang w:val="ru-RU"/>
        </w:rPr>
        <w:t>Загальна</w:t>
      </w:r>
      <w:proofErr w:type="spellEnd"/>
      <w:r w:rsidRPr="00024624">
        <w:rPr>
          <w:lang w:val="ru-RU"/>
        </w:rPr>
        <w:t xml:space="preserve"> сила, </w:t>
      </w:r>
      <w:proofErr w:type="spellStart"/>
      <w:r w:rsidRPr="00024624">
        <w:rPr>
          <w:lang w:val="ru-RU"/>
        </w:rPr>
        <w:t>що</w:t>
      </w:r>
      <w:proofErr w:type="spellEnd"/>
      <w:r w:rsidRPr="00024624">
        <w:rPr>
          <w:lang w:val="ru-RU"/>
        </w:rPr>
        <w:t xml:space="preserve"> </w:t>
      </w:r>
      <w:proofErr w:type="spellStart"/>
      <w:r w:rsidRPr="00024624">
        <w:rPr>
          <w:lang w:val="ru-RU"/>
        </w:rPr>
        <w:t>діє</w:t>
      </w:r>
      <w:proofErr w:type="spellEnd"/>
      <w:r w:rsidRPr="00024624">
        <w:rPr>
          <w:lang w:val="ru-RU"/>
        </w:rPr>
        <w:t xml:space="preserve"> на </w:t>
      </w:r>
      <w:proofErr w:type="spellStart"/>
      <w:r w:rsidRPr="00024624">
        <w:rPr>
          <w:lang w:val="ru-RU"/>
        </w:rPr>
        <w:t>об'єкт</w:t>
      </w:r>
      <w:proofErr w:type="spellEnd"/>
      <w:r w:rsidRPr="00024624">
        <w:rPr>
          <w:lang w:val="ru-RU"/>
        </w:rPr>
        <w:t xml:space="preserve"> </w:t>
      </w:r>
      <w:r w:rsidRPr="00024624">
        <w:rPr>
          <w:noProof/>
          <w:lang w:val="ru-RU"/>
        </w:rPr>
        <w:drawing>
          <wp:inline distT="0" distB="0" distL="0" distR="0" wp14:anchorId="102B2A98" wp14:editId="630DAFF4">
            <wp:extent cx="149860" cy="205740"/>
            <wp:effectExtent l="0" t="0" r="2540" b="3810"/>
            <wp:docPr id="144812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738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 cy="205740"/>
                    </a:xfrm>
                    <a:prstGeom prst="rect">
                      <a:avLst/>
                    </a:prstGeom>
                  </pic:spPr>
                </pic:pic>
              </a:graphicData>
            </a:graphic>
          </wp:inline>
        </w:drawing>
      </w:r>
      <w:r w:rsidRPr="00024624">
        <w:rPr>
          <w:lang w:val="ru-RU"/>
        </w:rPr>
        <w:t xml:space="preserve">  є сумою залежного </w:t>
      </w:r>
      <w:proofErr w:type="spellStart"/>
      <w:r w:rsidRPr="00024624">
        <w:rPr>
          <w:lang w:val="ru-RU"/>
        </w:rPr>
        <w:t>від</w:t>
      </w:r>
      <w:proofErr w:type="spellEnd"/>
      <w:r w:rsidRPr="00024624">
        <w:rPr>
          <w:lang w:val="ru-RU"/>
        </w:rPr>
        <w:t xml:space="preserve"> часу </w:t>
      </w:r>
      <w:proofErr w:type="spellStart"/>
      <w:r w:rsidRPr="00024624">
        <w:rPr>
          <w:lang w:val="ru-RU"/>
        </w:rPr>
        <w:t>вітру</w:t>
      </w:r>
      <w:proofErr w:type="spellEnd"/>
      <w:r w:rsidRPr="00024624">
        <w:rPr>
          <w:lang w:val="ru-RU"/>
        </w:rPr>
        <w:t xml:space="preserve"> </w:t>
      </w:r>
      <w:r w:rsidRPr="00024624">
        <w:rPr>
          <w:noProof/>
          <w:lang w:val="ru-RU"/>
        </w:rPr>
        <w:drawing>
          <wp:inline distT="0" distB="0" distL="0" distR="0" wp14:anchorId="1F242053" wp14:editId="47F8CD38">
            <wp:extent cx="385445" cy="240665"/>
            <wp:effectExtent l="0" t="0" r="0" b="6985"/>
            <wp:docPr id="1609823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2371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445" cy="240665"/>
                    </a:xfrm>
                    <a:prstGeom prst="rect">
                      <a:avLst/>
                    </a:prstGeom>
                  </pic:spPr>
                </pic:pic>
              </a:graphicData>
            </a:graphic>
          </wp:inline>
        </w:drawing>
      </w:r>
    </w:p>
    <w:p w14:paraId="4415F591" w14:textId="77777777" w:rsidR="00D70B39" w:rsidRPr="009704CB" w:rsidRDefault="00D70B39" w:rsidP="00D70B39">
      <w:pPr>
        <w:jc w:val="both"/>
        <w:rPr>
          <w:lang w:val="ru-RU"/>
        </w:rPr>
      </w:pPr>
      <w:r w:rsidRPr="00024624">
        <w:rPr>
          <w:lang w:val="ru-RU"/>
        </w:rPr>
        <w:t xml:space="preserve"> та </w:t>
      </w:r>
      <w:proofErr w:type="spellStart"/>
      <w:r w:rsidRPr="00024624">
        <w:rPr>
          <w:lang w:val="ru-RU"/>
        </w:rPr>
        <w:t>залежної</w:t>
      </w:r>
      <w:proofErr w:type="spellEnd"/>
      <w:r w:rsidRPr="00024624">
        <w:rPr>
          <w:lang w:val="ru-RU"/>
        </w:rPr>
        <w:t xml:space="preserve"> </w:t>
      </w:r>
      <w:proofErr w:type="spellStart"/>
      <w:r w:rsidRPr="00024624">
        <w:rPr>
          <w:lang w:val="ru-RU"/>
        </w:rPr>
        <w:t>від</w:t>
      </w:r>
      <w:proofErr w:type="spellEnd"/>
      <w:r w:rsidRPr="00024624">
        <w:rPr>
          <w:lang w:val="ru-RU"/>
        </w:rPr>
        <w:t xml:space="preserve"> </w:t>
      </w:r>
      <w:proofErr w:type="spellStart"/>
      <w:r w:rsidRPr="00024624">
        <w:rPr>
          <w:lang w:val="ru-RU"/>
        </w:rPr>
        <w:t>положення</w:t>
      </w:r>
      <w:proofErr w:type="spellEnd"/>
      <w:r w:rsidRPr="00024624">
        <w:rPr>
          <w:lang w:val="ru-RU"/>
        </w:rPr>
        <w:t xml:space="preserve"> </w:t>
      </w:r>
      <w:proofErr w:type="spellStart"/>
      <w:r w:rsidRPr="00024624">
        <w:rPr>
          <w:lang w:val="ru-RU"/>
        </w:rPr>
        <w:t>сили</w:t>
      </w:r>
      <w:proofErr w:type="spellEnd"/>
      <w:r w:rsidRPr="00024624">
        <w:rPr>
          <w:lang w:val="ru-RU"/>
        </w:rPr>
        <w:t xml:space="preserve"> </w:t>
      </w:r>
      <w:proofErr w:type="spellStart"/>
      <w:r w:rsidRPr="00024624">
        <w:rPr>
          <w:lang w:val="ru-RU"/>
        </w:rPr>
        <w:t>тяжіння</w:t>
      </w:r>
      <w:proofErr w:type="spellEnd"/>
      <w:r w:rsidRPr="00024624">
        <w:rPr>
          <w:lang w:val="ru-RU"/>
        </w:rPr>
        <w:t xml:space="preserve">. </w:t>
      </w:r>
      <w:r w:rsidRPr="009704CB">
        <w:rPr>
          <w:noProof/>
          <w:lang w:val="ru-RU"/>
        </w:rPr>
        <w:drawing>
          <wp:inline distT="0" distB="0" distL="0" distR="0" wp14:anchorId="2EE5B89C" wp14:editId="3DE7F54A">
            <wp:extent cx="504702" cy="273380"/>
            <wp:effectExtent l="0" t="0" r="0" b="0"/>
            <wp:docPr id="42838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84112" name=""/>
                    <pic:cNvPicPr/>
                  </pic:nvPicPr>
                  <pic:blipFill>
                    <a:blip r:embed="rId25" cstate="print"/>
                    <a:stretch>
                      <a:fillRect/>
                    </a:stretch>
                  </pic:blipFill>
                  <pic:spPr>
                    <a:xfrm>
                      <a:off x="0" y="0"/>
                      <a:ext cx="520785" cy="282092"/>
                    </a:xfrm>
                    <a:prstGeom prst="rect">
                      <a:avLst/>
                    </a:prstGeom>
                  </pic:spPr>
                </pic:pic>
              </a:graphicData>
            </a:graphic>
          </wp:inline>
        </w:drawing>
      </w:r>
      <w:r w:rsidRPr="009704CB">
        <w:rPr>
          <w:lang w:val="ru-RU"/>
        </w:rPr>
        <w:t>.</w:t>
      </w:r>
    </w:p>
    <w:p w14:paraId="49CC39F4" w14:textId="2953734A" w:rsidR="00D70B39" w:rsidRDefault="00D70B39" w:rsidP="009F39C2">
      <w:pPr>
        <w:jc w:val="both"/>
      </w:pPr>
      <w:r w:rsidRPr="009704CB">
        <w:rPr>
          <w:noProof/>
          <w:lang w:val="ru-RU"/>
        </w:rPr>
        <w:drawing>
          <wp:inline distT="0" distB="0" distL="0" distR="0" wp14:anchorId="06B9EFB4" wp14:editId="262D7B5F">
            <wp:extent cx="2638793" cy="447737"/>
            <wp:effectExtent l="0" t="0" r="9525" b="9525"/>
            <wp:docPr id="275101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01876" name=""/>
                    <pic:cNvPicPr/>
                  </pic:nvPicPr>
                  <pic:blipFill>
                    <a:blip r:embed="rId26" cstate="print"/>
                    <a:stretch>
                      <a:fillRect/>
                    </a:stretch>
                  </pic:blipFill>
                  <pic:spPr>
                    <a:xfrm>
                      <a:off x="0" y="0"/>
                      <a:ext cx="2638793" cy="447737"/>
                    </a:xfrm>
                    <a:prstGeom prst="rect">
                      <a:avLst/>
                    </a:prstGeom>
                  </pic:spPr>
                </pic:pic>
              </a:graphicData>
            </a:graphic>
          </wp:inline>
        </w:drawing>
      </w:r>
    </w:p>
    <w:p w14:paraId="5B4BE1B9" w14:textId="31C7D69C" w:rsidR="00D16193" w:rsidRPr="00D16193" w:rsidRDefault="00D16193" w:rsidP="009F39C2">
      <w:pPr>
        <w:jc w:val="both"/>
      </w:pPr>
      <w:r>
        <w:t xml:space="preserve">На рисунку 2.2 представлений код алгоритму в </w:t>
      </w:r>
      <w:r>
        <w:rPr>
          <w:lang w:val="en-US"/>
        </w:rPr>
        <w:t>Python.</w:t>
      </w:r>
    </w:p>
    <w:p w14:paraId="5919794C" w14:textId="58C592C4" w:rsidR="00742B7A" w:rsidRDefault="00D70B39" w:rsidP="004C2E41">
      <w:pPr>
        <w:spacing w:line="276" w:lineRule="auto"/>
        <w:ind w:hanging="426"/>
        <w:jc w:val="center"/>
      </w:pPr>
      <w:r w:rsidRPr="00D70B39">
        <w:rPr>
          <w:noProof/>
        </w:rPr>
        <w:drawing>
          <wp:inline distT="0" distB="0" distL="0" distR="0" wp14:anchorId="2E9C4032" wp14:editId="13BE1B7D">
            <wp:extent cx="6490993" cy="4937760"/>
            <wp:effectExtent l="0" t="0" r="0" b="0"/>
            <wp:docPr id="1024058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58078" name=""/>
                    <pic:cNvPicPr/>
                  </pic:nvPicPr>
                  <pic:blipFill>
                    <a:blip r:embed="rId27"/>
                    <a:stretch>
                      <a:fillRect/>
                    </a:stretch>
                  </pic:blipFill>
                  <pic:spPr>
                    <a:xfrm>
                      <a:off x="0" y="0"/>
                      <a:ext cx="6500772" cy="4945199"/>
                    </a:xfrm>
                    <a:prstGeom prst="rect">
                      <a:avLst/>
                    </a:prstGeom>
                  </pic:spPr>
                </pic:pic>
              </a:graphicData>
            </a:graphic>
          </wp:inline>
        </w:drawing>
      </w:r>
    </w:p>
    <w:p w14:paraId="0330FE74" w14:textId="43D26B1A" w:rsidR="00D70B39" w:rsidRDefault="00D70B39" w:rsidP="00D70B39">
      <w:pPr>
        <w:ind w:hanging="142"/>
        <w:jc w:val="center"/>
        <w:rPr>
          <w:lang w:val="en-US"/>
        </w:rPr>
      </w:pPr>
      <w:r>
        <w:t>Рисунок 2.</w:t>
      </w:r>
      <w:r w:rsidR="00D16193">
        <w:t>2</w:t>
      </w:r>
      <w:r>
        <w:t xml:space="preserve"> –</w:t>
      </w:r>
      <w:r>
        <w:rPr>
          <w:lang w:val="en-US"/>
        </w:rPr>
        <w:t xml:space="preserve"> </w:t>
      </w:r>
      <w:r>
        <w:t xml:space="preserve">Код алгоритму </w:t>
      </w:r>
      <w:proofErr w:type="spellStart"/>
      <w:r>
        <w:rPr>
          <w:lang w:val="en-US"/>
        </w:rPr>
        <w:t>windmouse</w:t>
      </w:r>
      <w:proofErr w:type="spellEnd"/>
    </w:p>
    <w:p w14:paraId="7824D44C" w14:textId="37F1566E" w:rsidR="00C27FF5" w:rsidRDefault="00C27FF5">
      <w:pPr>
        <w:ind w:firstLine="709"/>
        <w:jc w:val="both"/>
        <w:rPr>
          <w:lang w:val="en-US"/>
        </w:rPr>
      </w:pPr>
      <w:r>
        <w:rPr>
          <w:lang w:val="en-US"/>
        </w:rPr>
        <w:br w:type="page"/>
      </w:r>
    </w:p>
    <w:p w14:paraId="2601E087" w14:textId="6DD03350" w:rsidR="00E25AFA" w:rsidRPr="005405BE" w:rsidRDefault="00D70B39" w:rsidP="00E25AFA">
      <w:pPr>
        <w:pStyle w:val="2"/>
        <w:rPr>
          <w:lang w:val="ru-RU"/>
        </w:rPr>
      </w:pPr>
      <w:bookmarkStart w:id="19" w:name="_Toc137990050"/>
      <w:r>
        <w:lastRenderedPageBreak/>
        <w:t>2</w:t>
      </w:r>
      <w:r w:rsidR="00E25AFA">
        <w:t>.</w:t>
      </w:r>
      <w:r>
        <w:t>2</w:t>
      </w:r>
      <w:r w:rsidR="00E25AFA">
        <w:t xml:space="preserve"> Архітектура нейромережі </w:t>
      </w:r>
      <w:proofErr w:type="spellStart"/>
      <w:r w:rsidR="00E25AFA">
        <w:t>Yolov</w:t>
      </w:r>
      <w:proofErr w:type="spellEnd"/>
      <w:r w:rsidR="00E25AFA" w:rsidRPr="005405BE">
        <w:rPr>
          <w:lang w:val="ru-RU"/>
        </w:rPr>
        <w:t>8</w:t>
      </w:r>
      <w:bookmarkEnd w:id="19"/>
    </w:p>
    <w:p w14:paraId="310F5F27" w14:textId="75CC902F" w:rsidR="00E25AFA" w:rsidRDefault="00E25AFA" w:rsidP="00E25AFA">
      <w:pPr>
        <w:jc w:val="both"/>
      </w:pPr>
      <w:r>
        <w:t>Архітектура моделі, яка зображена на рисунку 2.</w:t>
      </w:r>
      <w:r w:rsidR="00D16193">
        <w:t>3</w:t>
      </w:r>
      <w:r>
        <w:t xml:space="preserve"> була взята з офіціальної </w:t>
      </w:r>
      <w:r>
        <w:rPr>
          <w:lang w:val="en-US"/>
        </w:rPr>
        <w:t>GitHub</w:t>
      </w:r>
      <w:r>
        <w:t xml:space="preserve"> сторінки розробників </w:t>
      </w:r>
      <w:r>
        <w:rPr>
          <w:lang w:val="en-US"/>
        </w:rPr>
        <w:t xml:space="preserve">YOLOv8 – </w:t>
      </w:r>
      <w:proofErr w:type="spellStart"/>
      <w:r w:rsidRPr="00740EFF">
        <w:rPr>
          <w:lang w:val="en-US"/>
        </w:rPr>
        <w:t>ultralytics</w:t>
      </w:r>
      <w:proofErr w:type="spellEnd"/>
      <w:r>
        <w:t xml:space="preserve">. </w:t>
      </w:r>
    </w:p>
    <w:p w14:paraId="35C23947" w14:textId="77777777" w:rsidR="00E25AFA" w:rsidRDefault="00E25AFA" w:rsidP="00E25AFA">
      <w:pPr>
        <w:spacing w:line="240" w:lineRule="auto"/>
        <w:ind w:hanging="284"/>
        <w:jc w:val="center"/>
      </w:pPr>
      <w:r>
        <w:rPr>
          <w:noProof/>
        </w:rPr>
        <w:drawing>
          <wp:inline distT="0" distB="0" distL="0" distR="0" wp14:anchorId="2105B059" wp14:editId="2E405793">
            <wp:extent cx="6304654" cy="6599582"/>
            <wp:effectExtent l="0" t="0" r="0" b="0"/>
            <wp:docPr id="731557851" name="Рисунок 1" descr="YOLOv8_structure_v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8_structure_v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04654" cy="6599582"/>
                    </a:xfrm>
                    <a:prstGeom prst="rect">
                      <a:avLst/>
                    </a:prstGeom>
                    <a:noFill/>
                    <a:ln>
                      <a:noFill/>
                    </a:ln>
                  </pic:spPr>
                </pic:pic>
              </a:graphicData>
            </a:graphic>
          </wp:inline>
        </w:drawing>
      </w:r>
    </w:p>
    <w:p w14:paraId="771C3806" w14:textId="20E749F8" w:rsidR="00E25AFA" w:rsidRPr="00A70918" w:rsidRDefault="00E25AFA" w:rsidP="00E25AFA">
      <w:pPr>
        <w:ind w:hanging="284"/>
        <w:jc w:val="center"/>
        <w:rPr>
          <w:lang w:val="en-US"/>
        </w:rPr>
      </w:pPr>
      <w:r>
        <w:t>Рисунок 2.</w:t>
      </w:r>
      <w:r w:rsidR="00D16193">
        <w:t>3</w:t>
      </w:r>
      <w:r>
        <w:t xml:space="preserve"> –</w:t>
      </w:r>
      <w:r>
        <w:rPr>
          <w:lang w:val="en-US"/>
        </w:rPr>
        <w:t xml:space="preserve"> </w:t>
      </w:r>
      <w:r w:rsidRPr="00A70918">
        <w:t>Структура моделі виявлення</w:t>
      </w:r>
      <w:r w:rsidRPr="00A70918">
        <w:rPr>
          <w:lang w:val="en-US"/>
        </w:rPr>
        <w:t xml:space="preserve"> YOLOv8(P5)</w:t>
      </w:r>
      <w:r>
        <w:rPr>
          <w:lang w:val="en-US"/>
        </w:rPr>
        <w:t xml:space="preserve"> [12].</w:t>
      </w:r>
    </w:p>
    <w:p w14:paraId="77AF7AA4" w14:textId="77777777" w:rsidR="00E25AFA" w:rsidRDefault="00E25AFA" w:rsidP="00E25AFA">
      <w:pPr>
        <w:ind w:firstLine="0"/>
        <w:jc w:val="both"/>
      </w:pPr>
    </w:p>
    <w:p w14:paraId="00F5E3BA" w14:textId="084C0C7C" w:rsidR="00742B7A" w:rsidRPr="00610409" w:rsidRDefault="00D31F5B" w:rsidP="00610409">
      <w:pPr>
        <w:pStyle w:val="2"/>
      </w:pPr>
      <w:bookmarkStart w:id="20" w:name="_Toc137990051"/>
      <w:r>
        <w:t>2</w:t>
      </w:r>
      <w:r w:rsidR="00742B7A">
        <w:t>.</w:t>
      </w:r>
      <w:r w:rsidR="00D16193">
        <w:t>3</w:t>
      </w:r>
      <w:r w:rsidR="00742B7A">
        <w:t xml:space="preserve"> </w:t>
      </w:r>
      <w:r w:rsidR="00610409">
        <w:t>Етапи створення продукту</w:t>
      </w:r>
      <w:bookmarkEnd w:id="20"/>
    </w:p>
    <w:p w14:paraId="742E05D9" w14:textId="0270EB22" w:rsidR="00742B7A" w:rsidRDefault="00742B7A" w:rsidP="00742B7A">
      <w:pPr>
        <w:jc w:val="both"/>
      </w:pPr>
      <w:r>
        <w:t>Створення продукту відбу</w:t>
      </w:r>
      <w:r w:rsidR="00E25AFA">
        <w:t>ва</w:t>
      </w:r>
      <w:r>
        <w:t>лось в декілька етапів:</w:t>
      </w:r>
    </w:p>
    <w:p w14:paraId="24A34747" w14:textId="77777777" w:rsidR="00742B7A" w:rsidRDefault="00742B7A" w:rsidP="00742B7A">
      <w:pPr>
        <w:pStyle w:val="a7"/>
        <w:numPr>
          <w:ilvl w:val="0"/>
          <w:numId w:val="9"/>
        </w:numPr>
        <w:jc w:val="both"/>
      </w:pPr>
      <w:r>
        <w:t xml:space="preserve">Підготовка набору даних зображень. </w:t>
      </w:r>
    </w:p>
    <w:p w14:paraId="26F22DF6" w14:textId="77777777" w:rsidR="00742B7A" w:rsidRDefault="00742B7A" w:rsidP="00742B7A">
      <w:pPr>
        <w:jc w:val="both"/>
      </w:pPr>
      <w:r>
        <w:lastRenderedPageBreak/>
        <w:t xml:space="preserve">Зображення спочатку було обрано з інтернету. Але для ефективного навчання потрібна велика кількість зображень. Тому було розроблено </w:t>
      </w:r>
      <w:proofErr w:type="spellStart"/>
      <w:r>
        <w:t>python</w:t>
      </w:r>
      <w:proofErr w:type="spellEnd"/>
      <w:r>
        <w:t xml:space="preserve"> скрипт для створення картинок при натисканні на попередньо задану клавішу.</w:t>
      </w:r>
    </w:p>
    <w:p w14:paraId="33D9EE91" w14:textId="77777777" w:rsidR="00742B7A" w:rsidRDefault="00742B7A" w:rsidP="00742B7A">
      <w:pPr>
        <w:pStyle w:val="a7"/>
        <w:numPr>
          <w:ilvl w:val="0"/>
          <w:numId w:val="9"/>
        </w:numPr>
        <w:jc w:val="both"/>
      </w:pPr>
      <w:r>
        <w:t xml:space="preserve">Створення міток класів на зображення. </w:t>
      </w:r>
    </w:p>
    <w:p w14:paraId="4AA1ECFE" w14:textId="77777777" w:rsidR="00742B7A" w:rsidRDefault="00742B7A" w:rsidP="00742B7A">
      <w:pPr>
        <w:jc w:val="both"/>
      </w:pPr>
      <w:r>
        <w:t xml:space="preserve">Це потрібно для того, щоб мережа могла не лише класифікувати об’єкт, а ще і вказувати його розташування. Одне із найдовших та найбільш нудних занять. На обробку 160 картинок витрачено приблизно 2 години. </w:t>
      </w:r>
    </w:p>
    <w:p w14:paraId="410DAE94" w14:textId="77777777" w:rsidR="00742B7A" w:rsidRDefault="00742B7A" w:rsidP="00742B7A">
      <w:pPr>
        <w:pStyle w:val="a7"/>
        <w:numPr>
          <w:ilvl w:val="0"/>
          <w:numId w:val="9"/>
        </w:numPr>
        <w:jc w:val="both"/>
      </w:pPr>
      <w:r>
        <w:t xml:space="preserve">Тренування моделі </w:t>
      </w:r>
      <w:proofErr w:type="spellStart"/>
      <w:r>
        <w:t>Yolov</w:t>
      </w:r>
      <w:proofErr w:type="spellEnd"/>
      <w:r w:rsidRPr="00857847">
        <w:rPr>
          <w:lang w:val="ru-RU"/>
        </w:rPr>
        <w:t>8</w:t>
      </w:r>
      <w:r>
        <w:t xml:space="preserve"> на підготовленому наборі даних. Для цього використовувалось хмарне середовище розробки «</w:t>
      </w:r>
      <w:proofErr w:type="spellStart"/>
      <w:r>
        <w:t>GoogleColab</w:t>
      </w:r>
      <w:proofErr w:type="spellEnd"/>
      <w:r>
        <w:t>». З його допомогою можна застосовувати надану потужну відеокарту для тренування моделі.</w:t>
      </w:r>
    </w:p>
    <w:p w14:paraId="44EF4998" w14:textId="77777777" w:rsidR="00742B7A" w:rsidRDefault="00742B7A" w:rsidP="00742B7A">
      <w:pPr>
        <w:pStyle w:val="a7"/>
        <w:numPr>
          <w:ilvl w:val="0"/>
          <w:numId w:val="9"/>
        </w:numPr>
        <w:jc w:val="both"/>
      </w:pPr>
      <w:r>
        <w:t>Оцінка якості моделі.</w:t>
      </w:r>
    </w:p>
    <w:p w14:paraId="2AE7204A" w14:textId="77777777" w:rsidR="00742B7A" w:rsidRDefault="00742B7A" w:rsidP="00742B7A">
      <w:pPr>
        <w:pStyle w:val="a7"/>
        <w:numPr>
          <w:ilvl w:val="0"/>
          <w:numId w:val="9"/>
        </w:numPr>
        <w:jc w:val="both"/>
      </w:pPr>
      <w:r>
        <w:t>Покращення моделі.</w:t>
      </w:r>
    </w:p>
    <w:p w14:paraId="7FCE8913" w14:textId="77777777" w:rsidR="00742B7A" w:rsidRDefault="00742B7A" w:rsidP="00742B7A">
      <w:pPr>
        <w:pStyle w:val="a7"/>
        <w:numPr>
          <w:ilvl w:val="0"/>
          <w:numId w:val="9"/>
        </w:numPr>
        <w:jc w:val="both"/>
      </w:pPr>
      <w:r>
        <w:t xml:space="preserve">Розробка головного скрипту. Його ціль - захоплення екрану, передача картинки в </w:t>
      </w:r>
      <w:proofErr w:type="spellStart"/>
      <w:r>
        <w:t>нейромережу</w:t>
      </w:r>
      <w:proofErr w:type="spellEnd"/>
      <w:r>
        <w:t>, отримання результатів, обробка, а саме малювання обмежуючих рамок навколо об’єктів та вивід картинки на екран в окреме вікно, а наприкінці, з допомогою координат із нейромережі скрипт виконуватиме автоматичне наведення на об’єкт та постріл.</w:t>
      </w:r>
    </w:p>
    <w:p w14:paraId="0CAC6C39" w14:textId="1ABD48C4" w:rsidR="00E25AFA" w:rsidRDefault="00742B7A" w:rsidP="00D16193">
      <w:pPr>
        <w:pStyle w:val="a7"/>
        <w:numPr>
          <w:ilvl w:val="0"/>
          <w:numId w:val="9"/>
        </w:numPr>
        <w:jc w:val="both"/>
      </w:pPr>
      <w:r>
        <w:t>Виправлення помилок.</w:t>
      </w:r>
    </w:p>
    <w:p w14:paraId="22B70234" w14:textId="77777777" w:rsidR="00E25AFA" w:rsidRDefault="00E25AFA" w:rsidP="00742B7A">
      <w:pPr>
        <w:jc w:val="both"/>
      </w:pPr>
    </w:p>
    <w:p w14:paraId="2A5426ED" w14:textId="3577C918" w:rsidR="00125953" w:rsidRDefault="00125953" w:rsidP="00125953">
      <w:pPr>
        <w:pStyle w:val="2"/>
      </w:pPr>
      <w:bookmarkStart w:id="21" w:name="_Toc137990052"/>
      <w:r>
        <w:t>2.</w:t>
      </w:r>
      <w:r w:rsidR="00D16193">
        <w:t>4</w:t>
      </w:r>
      <w:r>
        <w:t xml:space="preserve"> </w:t>
      </w:r>
      <w:r w:rsidR="00610409">
        <w:t>Проектування логіки, архітектури та поведінки системи</w:t>
      </w:r>
      <w:bookmarkEnd w:id="21"/>
    </w:p>
    <w:p w14:paraId="79662318" w14:textId="6E9E9AB8" w:rsidR="00125953" w:rsidRDefault="00125953" w:rsidP="00125953">
      <w:pPr>
        <w:jc w:val="both"/>
      </w:pPr>
      <w:r>
        <w:t>Скрипт</w:t>
      </w:r>
      <w:r w:rsidR="00610409">
        <w:t xml:space="preserve"> головного додатку</w:t>
      </w:r>
      <w:r>
        <w:t xml:space="preserve"> розроблявся і модифікувався під час написання дипломної. Основним його завданням було: запис екрану, передача кожного кадру в </w:t>
      </w:r>
      <w:proofErr w:type="spellStart"/>
      <w:r>
        <w:t>нейромережу</w:t>
      </w:r>
      <w:proofErr w:type="spellEnd"/>
      <w:r>
        <w:t xml:space="preserve">, обробка </w:t>
      </w:r>
      <w:r w:rsidR="00610409">
        <w:t xml:space="preserve">вихідних даних та допомога в наведенні на об’єкт, якщо такий виявлений на кадрі, </w:t>
      </w:r>
      <w:r w:rsidR="00610409" w:rsidRPr="00610409">
        <w:t xml:space="preserve">після чого </w:t>
      </w:r>
      <w:r w:rsidR="00610409">
        <w:t xml:space="preserve">- </w:t>
      </w:r>
      <w:r w:rsidR="00610409" w:rsidRPr="00610409">
        <w:t>виведення результату, а саме зображення</w:t>
      </w:r>
      <w:r w:rsidR="00610409">
        <w:rPr>
          <w:lang w:val="en-US"/>
        </w:rPr>
        <w:t>,</w:t>
      </w:r>
      <w:r w:rsidR="00610409" w:rsidRPr="00610409">
        <w:t xml:space="preserve"> на як</w:t>
      </w:r>
      <w:r w:rsidR="00610409">
        <w:t>е</w:t>
      </w:r>
      <w:r w:rsidR="00610409" w:rsidRPr="00610409">
        <w:t xml:space="preserve"> нанесен</w:t>
      </w:r>
      <w:r w:rsidR="00610409">
        <w:t>і</w:t>
      </w:r>
      <w:r w:rsidR="00610409" w:rsidRPr="00610409">
        <w:t xml:space="preserve"> обмежуючі рамки</w:t>
      </w:r>
      <w:r w:rsidR="00610409">
        <w:rPr>
          <w:lang w:val="en-US"/>
        </w:rPr>
        <w:t>,</w:t>
      </w:r>
      <w:r w:rsidR="00610409" w:rsidRPr="00610409">
        <w:t xml:space="preserve"> в окреме вікно.</w:t>
      </w:r>
    </w:p>
    <w:p w14:paraId="40487818" w14:textId="77777777" w:rsidR="00125953" w:rsidRDefault="00125953" w:rsidP="00125953">
      <w:pPr>
        <w:jc w:val="both"/>
      </w:pPr>
      <w:r>
        <w:t xml:space="preserve">Під час розробки було випробувано декілька рішень виконання певної задачі, відкинуті найгірші та обрані найкращі. Приклад: захоплення екрану. Спочатку планувалось використовувати функцію </w:t>
      </w:r>
      <w:proofErr w:type="spellStart"/>
      <w:r>
        <w:t>grab</w:t>
      </w:r>
      <w:proofErr w:type="spellEnd"/>
      <w:r>
        <w:t xml:space="preserve">() з бібліотеки </w:t>
      </w:r>
      <w:proofErr w:type="spellStart"/>
      <w:r>
        <w:t>pyautogui</w:t>
      </w:r>
      <w:proofErr w:type="spellEnd"/>
      <w:r>
        <w:t xml:space="preserve">. </w:t>
      </w:r>
      <w:r>
        <w:lastRenderedPageBreak/>
        <w:t xml:space="preserve">Але ефективність була дуже низькою, адже це була бібліотека для створення </w:t>
      </w:r>
      <w:proofErr w:type="spellStart"/>
      <w:r>
        <w:t>скірншотів</w:t>
      </w:r>
      <w:proofErr w:type="spellEnd"/>
      <w:r>
        <w:t xml:space="preserve"> екрану, а не його запису. </w:t>
      </w:r>
    </w:p>
    <w:p w14:paraId="37340B4F" w14:textId="77777777" w:rsidR="00125953" w:rsidRDefault="00125953" w:rsidP="00125953">
      <w:pPr>
        <w:jc w:val="both"/>
      </w:pPr>
      <w:r>
        <w:t xml:space="preserve">Наступною бібліотекою було використано </w:t>
      </w:r>
      <w:proofErr w:type="spellStart"/>
      <w:r>
        <w:t>mss</w:t>
      </w:r>
      <w:proofErr w:type="spellEnd"/>
      <w:r>
        <w:t xml:space="preserve">. Її функція захоплення екрану виявилась кращою, оскільки можна було вказувати розмір захоплення екрану, а чим менший розмір – тим швидше виконується програма. Програма записувала екран зі швидкістю ~50 кадрів в секунду, що було непоганим результатом. </w:t>
      </w:r>
    </w:p>
    <w:p w14:paraId="62A2A053" w14:textId="77777777" w:rsidR="00125953" w:rsidRDefault="00125953" w:rsidP="00125953">
      <w:pPr>
        <w:jc w:val="both"/>
      </w:pPr>
      <w:r>
        <w:t xml:space="preserve">Але це був лише запис екрану, а скрипт має працювати паралельно із включеною грою та передавати зображення з екрану в </w:t>
      </w:r>
      <w:proofErr w:type="spellStart"/>
      <w:r>
        <w:t>нейромережу</w:t>
      </w:r>
      <w:proofErr w:type="spellEnd"/>
      <w:r>
        <w:t xml:space="preserve">, обробляти результат та малювати їх в окремому вікні. Отож, при повному навантаженні </w:t>
      </w:r>
      <w:proofErr w:type="spellStart"/>
      <w:r>
        <w:rPr>
          <w:lang w:val="en-US"/>
        </w:rPr>
        <w:t>mss</w:t>
      </w:r>
      <w:proofErr w:type="spellEnd"/>
      <w:r w:rsidRPr="00437A33">
        <w:rPr>
          <w:lang w:val="ru-RU"/>
        </w:rPr>
        <w:t xml:space="preserve"> </w:t>
      </w:r>
      <w:r>
        <w:t>показувала результат близько 20 FPS. Потрібно шукати заміну.</w:t>
      </w:r>
    </w:p>
    <w:p w14:paraId="13ED8D10" w14:textId="77777777" w:rsidR="00125953" w:rsidRDefault="00125953" w:rsidP="00125953">
      <w:pPr>
        <w:jc w:val="both"/>
      </w:pPr>
      <w:r>
        <w:t xml:space="preserve">Було вирішено зупинитися на бібліотеці </w:t>
      </w:r>
      <w:proofErr w:type="spellStart"/>
      <w:r>
        <w:t>DxCam</w:t>
      </w:r>
      <w:proofErr w:type="spellEnd"/>
      <w:r>
        <w:t xml:space="preserve">. Як описує її розробник: це високо-швидкісна бібліотека для скріншоту та захоплення екрану. Чудово підходить для запису ігор жанру FPS. Перевага бібліотеки у грамотній реалізацій функцій </w:t>
      </w:r>
      <w:proofErr w:type="spellStart"/>
      <w:r>
        <w:t>багатопотоковості</w:t>
      </w:r>
      <w:proofErr w:type="spellEnd"/>
      <w:r>
        <w:t>. Саме через це функція запису екрану намагається записувати екран в початково заданій швидкості(60FPS)</w:t>
      </w:r>
      <w:r w:rsidRPr="006378AD">
        <w:rPr>
          <w:lang w:val="ru-RU"/>
        </w:rPr>
        <w:t xml:space="preserve"> [</w:t>
      </w:r>
      <w:r w:rsidRPr="00FC227F">
        <w:rPr>
          <w:lang w:val="ru-RU"/>
        </w:rPr>
        <w:t>8</w:t>
      </w:r>
      <w:r w:rsidRPr="00AD0200">
        <w:rPr>
          <w:lang w:val="ru-RU"/>
        </w:rPr>
        <w:t>]</w:t>
      </w:r>
      <w:r w:rsidRPr="00324687">
        <w:rPr>
          <w:lang w:val="ru-RU"/>
        </w:rPr>
        <w:t>.</w:t>
      </w:r>
      <w:r>
        <w:t xml:space="preserve"> При великому розширенні та повному навантаженні, у вигляді працюючої нейромережі та відкритої гри, </w:t>
      </w:r>
      <w:proofErr w:type="spellStart"/>
      <w:r>
        <w:t>DxCam</w:t>
      </w:r>
      <w:proofErr w:type="spellEnd"/>
      <w:r>
        <w:t xml:space="preserve"> демонструє результат ~57 стабільних FPS.</w:t>
      </w:r>
    </w:p>
    <w:p w14:paraId="1B494A6C" w14:textId="77777777" w:rsidR="00125953" w:rsidRDefault="00125953" w:rsidP="00125953">
      <w:pPr>
        <w:jc w:val="both"/>
      </w:pPr>
      <w:r>
        <w:t>Для перевірки продуктивності створено скрип для підрахування FPS(</w:t>
      </w:r>
      <w:proofErr w:type="spellStart"/>
      <w:r>
        <w:t>frame</w:t>
      </w:r>
      <w:proofErr w:type="spellEnd"/>
      <w:r>
        <w:t xml:space="preserve"> </w:t>
      </w:r>
      <w:proofErr w:type="spellStart"/>
      <w:r>
        <w:t>per</w:t>
      </w:r>
      <w:proofErr w:type="spellEnd"/>
      <w:r>
        <w:t xml:space="preserve"> </w:t>
      </w:r>
      <w:proofErr w:type="spellStart"/>
      <w:r>
        <w:t>second</w:t>
      </w:r>
      <w:proofErr w:type="spellEnd"/>
      <w:r>
        <w:t>). Нище приведено декілька замірів ефективності:</w:t>
      </w:r>
    </w:p>
    <w:p w14:paraId="65B8E022" w14:textId="77777777" w:rsidR="00125953" w:rsidRDefault="00125953" w:rsidP="00125953">
      <w:pPr>
        <w:pStyle w:val="a7"/>
        <w:numPr>
          <w:ilvl w:val="0"/>
          <w:numId w:val="2"/>
        </w:numPr>
        <w:jc w:val="both"/>
      </w:pPr>
      <w:proofErr w:type="spellStart"/>
      <w:r>
        <w:t>Pyautogui</w:t>
      </w:r>
      <w:proofErr w:type="spellEnd"/>
      <w:r>
        <w:t>: середній час для 1-го скріншоту 0.05 секунд (~20 FPS) при будь-якому розширенні. Його проблема в тому, що вона робить скріншот всього екрану зразу.</w:t>
      </w:r>
    </w:p>
    <w:p w14:paraId="007B5C76" w14:textId="77777777" w:rsidR="00125953" w:rsidRDefault="00125953" w:rsidP="00125953">
      <w:pPr>
        <w:pStyle w:val="a7"/>
        <w:numPr>
          <w:ilvl w:val="0"/>
          <w:numId w:val="2"/>
        </w:numPr>
        <w:jc w:val="both"/>
      </w:pPr>
      <w:proofErr w:type="spellStart"/>
      <w:r>
        <w:t>Mss</w:t>
      </w:r>
      <w:proofErr w:type="spellEnd"/>
      <w:r>
        <w:t>:  в розширенні (600x500), середній час для 1-го скріншоту: 0.02 секунд (50+-5 FPS)</w:t>
      </w:r>
    </w:p>
    <w:p w14:paraId="1796C1C2" w14:textId="77777777" w:rsidR="00125953" w:rsidRDefault="00125953" w:rsidP="00125953">
      <w:pPr>
        <w:pStyle w:val="a7"/>
        <w:numPr>
          <w:ilvl w:val="0"/>
          <w:numId w:val="2"/>
        </w:numPr>
        <w:jc w:val="both"/>
      </w:pPr>
      <w:proofErr w:type="spellStart"/>
      <w:r>
        <w:t>Mss</w:t>
      </w:r>
      <w:proofErr w:type="spellEnd"/>
      <w:r>
        <w:t xml:space="preserve">, з використанням </w:t>
      </w:r>
      <w:proofErr w:type="spellStart"/>
      <w:r>
        <w:t>багатопотоковості</w:t>
      </w:r>
      <w:proofErr w:type="spellEnd"/>
      <w:r>
        <w:t xml:space="preserve"> не показав кращого результату</w:t>
      </w:r>
    </w:p>
    <w:p w14:paraId="0D93ED5F" w14:textId="77777777" w:rsidR="00125953" w:rsidRDefault="00125953" w:rsidP="00125953">
      <w:pPr>
        <w:pStyle w:val="a7"/>
        <w:numPr>
          <w:ilvl w:val="0"/>
          <w:numId w:val="2"/>
        </w:numPr>
        <w:jc w:val="both"/>
      </w:pPr>
      <w:proofErr w:type="spellStart"/>
      <w:r>
        <w:lastRenderedPageBreak/>
        <w:t>DxCam</w:t>
      </w:r>
      <w:proofErr w:type="spellEnd"/>
      <w:r>
        <w:t>: при будь-якому розширенні оптимізує використання потоків для отримання заданого користувачем результату. При повному навантаженні ~57FPS.</w:t>
      </w:r>
    </w:p>
    <w:p w14:paraId="52A54BA7" w14:textId="77777777" w:rsidR="00125953" w:rsidRPr="005551C3" w:rsidRDefault="00125953" w:rsidP="00D16193">
      <w:pPr>
        <w:ind w:firstLine="0"/>
        <w:jc w:val="both"/>
        <w:rPr>
          <w:sz w:val="24"/>
          <w:szCs w:val="24"/>
        </w:rPr>
      </w:pPr>
    </w:p>
    <w:p w14:paraId="260E5190" w14:textId="64DC0F6A" w:rsidR="00742B7A" w:rsidRDefault="00D31F5B" w:rsidP="00E25AFA">
      <w:pPr>
        <w:pStyle w:val="2"/>
      </w:pPr>
      <w:bookmarkStart w:id="22" w:name="_Toc137990053"/>
      <w:r>
        <w:t>Висновки до другого розділу</w:t>
      </w:r>
      <w:bookmarkEnd w:id="22"/>
    </w:p>
    <w:p w14:paraId="506C629C" w14:textId="1FCB7217" w:rsidR="00D16193" w:rsidRDefault="00D16193" w:rsidP="004C2E41">
      <w:r>
        <w:t>Було проведено дослідження різноманітних засобів для виконання дипломної роботи, де були аналізовані недоліки кожної технології та бібліотеки. Після цього були обрані найкращі з них, які були детально описані. Обрані засоби повністю відповідають вимогам для розробки додатка-асистента для гри CSGO.</w:t>
      </w:r>
    </w:p>
    <w:p w14:paraId="132D4569" w14:textId="76A0AC55" w:rsidR="00E25AFA" w:rsidRPr="00E25AFA" w:rsidRDefault="00D16193" w:rsidP="004C2E41">
      <w:r>
        <w:t xml:space="preserve">З метою запобігання потенційних слабких місць, </w:t>
      </w:r>
      <w:r w:rsidR="005551C3" w:rsidRPr="005551C3">
        <w:t xml:space="preserve">невдалих </w:t>
      </w:r>
      <w:r>
        <w:t xml:space="preserve">архітектурних рішень та для врахування можливих шляхів розвитку додатка у майбутньому, було проведено детальне проектування програмного коду. </w:t>
      </w:r>
    </w:p>
    <w:p w14:paraId="720628BF" w14:textId="496728F9" w:rsidR="00050946" w:rsidRDefault="00050946" w:rsidP="00992E0D">
      <w:pPr>
        <w:pStyle w:val="1"/>
        <w:rPr>
          <w:caps w:val="0"/>
        </w:rPr>
      </w:pPr>
      <w:bookmarkStart w:id="23" w:name="_Toc137990054"/>
      <w:r>
        <w:lastRenderedPageBreak/>
        <w:t>Розділ 3</w:t>
      </w:r>
      <w:r>
        <w:rPr>
          <w:caps w:val="0"/>
        </w:rPr>
        <w:t>. РОЗРОБКА ДОДАТКУ ТА НАВЧАННЯ</w:t>
      </w:r>
      <w:r w:rsidR="00D70B39">
        <w:rPr>
          <w:caps w:val="0"/>
        </w:rPr>
        <w:t xml:space="preserve"> </w:t>
      </w:r>
      <w:r>
        <w:rPr>
          <w:caps w:val="0"/>
        </w:rPr>
        <w:t>МОДЕЛІ</w:t>
      </w:r>
      <w:bookmarkEnd w:id="23"/>
      <w:r>
        <w:rPr>
          <w:caps w:val="0"/>
        </w:rPr>
        <w:t xml:space="preserve"> </w:t>
      </w:r>
    </w:p>
    <w:p w14:paraId="5C14D6F1" w14:textId="5FF13226" w:rsidR="00D70B39" w:rsidRPr="00A65893" w:rsidRDefault="00D16193" w:rsidP="00D70B39">
      <w:pPr>
        <w:pStyle w:val="2"/>
      </w:pPr>
      <w:bookmarkStart w:id="24" w:name="_Toc137990055"/>
      <w:r>
        <w:t>3</w:t>
      </w:r>
      <w:r w:rsidR="00D70B39">
        <w:t>.</w:t>
      </w:r>
      <w:r>
        <w:t>1</w:t>
      </w:r>
      <w:r w:rsidR="00D70B39">
        <w:t xml:space="preserve"> </w:t>
      </w:r>
      <w:r w:rsidR="00D70B39" w:rsidRPr="00A65893">
        <w:t>Формування набору навчальних зображень</w:t>
      </w:r>
      <w:bookmarkEnd w:id="24"/>
    </w:p>
    <w:p w14:paraId="2686D2EA" w14:textId="77777777" w:rsidR="00D70B39" w:rsidRDefault="00D70B39" w:rsidP="00D70B39">
      <w:pPr>
        <w:jc w:val="both"/>
      </w:pPr>
      <w:r>
        <w:t>Спочатку потрібно було створити набір даних із зображеннями моделей спецназу і терористів. Спершу було взято фото з інтернету, але</w:t>
      </w:r>
      <w:r w:rsidRPr="0061209B">
        <w:t xml:space="preserve"> </w:t>
      </w:r>
      <w:r>
        <w:t>їх було надто мало, та не вистачало різноманіття. Тому було вирішено створити скрипт «набивка бази». При натисканні на попередньо задану кнопку, скрипт робив скріншот та зберігав в задану папку. Використовувалося це для того, щоб робити скріншоти зображення прямо з гри. Це дозволило пришвидшити створення бази в декілька разів.</w:t>
      </w:r>
    </w:p>
    <w:p w14:paraId="1D561C0C" w14:textId="77777777" w:rsidR="00D70B39" w:rsidRDefault="00D70B39" w:rsidP="00D70B39">
      <w:pPr>
        <w:jc w:val="both"/>
      </w:pPr>
      <w:r>
        <w:t>Наступним, та можливо найдовшим пунктом було створення міток класів на зображеннях. Мітки записувались в окремому файлі і містили інформацію про розташування і імена класів на картинці. Кожне зображення мало свій власний файл з мітками з розширенням .</w:t>
      </w:r>
      <w:proofErr w:type="spellStart"/>
      <w:r>
        <w:t>txt</w:t>
      </w:r>
      <w:proofErr w:type="spellEnd"/>
      <w:r>
        <w:t>, а назвою такою ж як і у зображення.</w:t>
      </w:r>
    </w:p>
    <w:p w14:paraId="0B7EC550" w14:textId="77777777" w:rsidR="00D70B39" w:rsidRDefault="00D70B39" w:rsidP="00D70B39">
      <w:pPr>
        <w:jc w:val="both"/>
      </w:pPr>
      <w:r>
        <w:t xml:space="preserve">Для спрощення підготовки та обробки зображень було використано інтернет сервіс </w:t>
      </w:r>
      <w:proofErr w:type="spellStart"/>
      <w:r>
        <w:t>RoboFlow</w:t>
      </w:r>
      <w:proofErr w:type="spellEnd"/>
      <w:r>
        <w:t xml:space="preserve">. Розібратись на сайті було не проблемою, так як при його запуску користувачу зразу пропонують коротке та зрозуміле керівництво з використанням його функціоналу. Але навіть з використанням цього сервісу, створення 100 міток зайняло 1 годину. Загалом було розташовано мітки на </w:t>
      </w:r>
      <w:r w:rsidRPr="00024315">
        <w:rPr>
          <w:lang w:val="ru-RU"/>
        </w:rPr>
        <w:t>902</w:t>
      </w:r>
      <w:r>
        <w:t xml:space="preserve"> зображень.</w:t>
      </w:r>
    </w:p>
    <w:p w14:paraId="19645672" w14:textId="77777777" w:rsidR="00D70B39" w:rsidRDefault="00D70B39" w:rsidP="00D70B39">
      <w:pPr>
        <w:jc w:val="both"/>
      </w:pPr>
      <w:r>
        <w:t xml:space="preserve">За допомогою функцій сайту було виділено </w:t>
      </w:r>
      <w:r w:rsidRPr="0061209B">
        <w:rPr>
          <w:lang w:val="ru-RU"/>
        </w:rPr>
        <w:t>7</w:t>
      </w:r>
      <w:r>
        <w:t xml:space="preserve">% на </w:t>
      </w:r>
      <w:proofErr w:type="spellStart"/>
      <w:r>
        <w:t>валідаційну</w:t>
      </w:r>
      <w:proofErr w:type="spellEnd"/>
      <w:r>
        <w:t xml:space="preserve"> вибірку та </w:t>
      </w:r>
      <w:r w:rsidRPr="0061209B">
        <w:rPr>
          <w:lang w:val="ru-RU"/>
        </w:rPr>
        <w:t>3</w:t>
      </w:r>
      <w:r>
        <w:t>% на тестову. Також було застосовано обробку зображень. Після чого алгоритм потроїв кількість зображень, використовуючи наступні параметри:</w:t>
      </w:r>
    </w:p>
    <w:p w14:paraId="395518B9" w14:textId="77777777" w:rsidR="00D70B39" w:rsidRDefault="00D70B39" w:rsidP="00D70B39">
      <w:pPr>
        <w:pStyle w:val="a7"/>
        <w:numPr>
          <w:ilvl w:val="0"/>
          <w:numId w:val="2"/>
        </w:numPr>
        <w:jc w:val="both"/>
      </w:pPr>
      <w:r>
        <w:t>Масштабування зображення до 1024х1024, з чорними полосами  на менших краях.</w:t>
      </w:r>
    </w:p>
    <w:p w14:paraId="10A24BB9" w14:textId="77777777" w:rsidR="00D70B39" w:rsidRDefault="00D70B39" w:rsidP="00D70B39">
      <w:pPr>
        <w:pStyle w:val="a7"/>
        <w:numPr>
          <w:ilvl w:val="0"/>
          <w:numId w:val="2"/>
        </w:numPr>
        <w:jc w:val="both"/>
      </w:pPr>
      <w:r>
        <w:t>Нахил в сторони 15 градусів</w:t>
      </w:r>
    </w:p>
    <w:p w14:paraId="3D3FBBDE" w14:textId="77777777" w:rsidR="00D70B39" w:rsidRPr="008649B0" w:rsidRDefault="00D70B39" w:rsidP="00D70B39">
      <w:pPr>
        <w:pStyle w:val="a7"/>
        <w:numPr>
          <w:ilvl w:val="0"/>
          <w:numId w:val="2"/>
        </w:numPr>
        <w:jc w:val="both"/>
      </w:pPr>
      <w:r>
        <w:t>Зміна яскравості на 30</w:t>
      </w:r>
      <w:r>
        <w:rPr>
          <w:lang w:val="en-US"/>
        </w:rPr>
        <w:t>%</w:t>
      </w:r>
    </w:p>
    <w:p w14:paraId="51170E50" w14:textId="77777777" w:rsidR="00D70B39" w:rsidRDefault="00D70B39" w:rsidP="00D70B39">
      <w:pPr>
        <w:pStyle w:val="a7"/>
        <w:numPr>
          <w:ilvl w:val="0"/>
          <w:numId w:val="2"/>
        </w:numPr>
        <w:jc w:val="both"/>
      </w:pPr>
      <w:r>
        <w:t>Зміна насиченості кольорів на 50%</w:t>
      </w:r>
    </w:p>
    <w:p w14:paraId="7C8CE4A8" w14:textId="77777777" w:rsidR="00D70B39" w:rsidRDefault="00D70B39" w:rsidP="00D70B39">
      <w:pPr>
        <w:pStyle w:val="a7"/>
        <w:numPr>
          <w:ilvl w:val="0"/>
          <w:numId w:val="2"/>
        </w:numPr>
        <w:jc w:val="both"/>
      </w:pPr>
      <w:r>
        <w:lastRenderedPageBreak/>
        <w:t>Розмиття картинки максимум до 1.5</w:t>
      </w:r>
      <w:proofErr w:type="spellStart"/>
      <w:r>
        <w:rPr>
          <w:lang w:val="en-US"/>
        </w:rPr>
        <w:t>px</w:t>
      </w:r>
      <w:proofErr w:type="spellEnd"/>
    </w:p>
    <w:p w14:paraId="442CF9D1" w14:textId="77777777" w:rsidR="00D70B39" w:rsidRDefault="00D70B39" w:rsidP="00D70B39"/>
    <w:p w14:paraId="0C789947" w14:textId="4D87C3B4" w:rsidR="00D70B39" w:rsidRPr="007E16E3" w:rsidRDefault="00D16193" w:rsidP="00D70B39">
      <w:pPr>
        <w:pStyle w:val="2"/>
      </w:pPr>
      <w:bookmarkStart w:id="25" w:name="_Toc137990056"/>
      <w:r>
        <w:t>3</w:t>
      </w:r>
      <w:r w:rsidR="00D70B39">
        <w:t>.</w:t>
      </w:r>
      <w:r w:rsidR="005551C3">
        <w:t>2</w:t>
      </w:r>
      <w:r w:rsidR="00D70B39">
        <w:t xml:space="preserve"> Результати обробки зображень</w:t>
      </w:r>
      <w:bookmarkEnd w:id="25"/>
    </w:p>
    <w:p w14:paraId="099CDDD0" w14:textId="77777777" w:rsidR="00D70B39" w:rsidRDefault="00D70B39" w:rsidP="00D70B39">
      <w:pPr>
        <w:jc w:val="both"/>
      </w:pPr>
      <w:r>
        <w:t xml:space="preserve">На рисунку 3.1 наведений результат розставлення міток на зображеннях. Всі зображення потрібно було власноруч розмітити, щоб в подальшому можна було їх використовувати при навчання моделі. </w:t>
      </w:r>
    </w:p>
    <w:p w14:paraId="61F61DB2" w14:textId="77777777" w:rsidR="00D70B39" w:rsidRDefault="00D70B39" w:rsidP="00D70B39">
      <w:pPr>
        <w:spacing w:line="240" w:lineRule="auto"/>
        <w:ind w:hanging="270"/>
        <w:jc w:val="center"/>
      </w:pPr>
      <w:r w:rsidRPr="00883E41">
        <w:rPr>
          <w:noProof/>
          <w:lang w:val="ru-RU"/>
        </w:rPr>
        <w:drawing>
          <wp:inline distT="0" distB="0" distL="0" distR="0" wp14:anchorId="1B2A49D1" wp14:editId="405E97D0">
            <wp:extent cx="5435194" cy="5421104"/>
            <wp:effectExtent l="0" t="0" r="0" b="0"/>
            <wp:docPr id="27" name="Рисунок 4">
              <a:extLst xmlns:a="http://schemas.openxmlformats.org/drawingml/2006/main">
                <a:ext uri="{FF2B5EF4-FFF2-40B4-BE49-F238E27FC236}">
                  <a16:creationId xmlns:a16="http://schemas.microsoft.com/office/drawing/2014/main" id="{ABEEDF16-49D9-9996-A4AA-A7AF6782C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BEEDF16-49D9-9996-A4AA-A7AF6782C36B}"/>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4828" t="25025"/>
                    <a:stretch/>
                  </pic:blipFill>
                  <pic:spPr>
                    <a:xfrm>
                      <a:off x="0" y="0"/>
                      <a:ext cx="5516791" cy="5502490"/>
                    </a:xfrm>
                    <a:prstGeom prst="rect">
                      <a:avLst/>
                    </a:prstGeom>
                  </pic:spPr>
                </pic:pic>
              </a:graphicData>
            </a:graphic>
          </wp:inline>
        </w:drawing>
      </w:r>
    </w:p>
    <w:p w14:paraId="188A001A" w14:textId="5ECDDC32" w:rsidR="00125953" w:rsidRDefault="00D70B39" w:rsidP="00D70B39">
      <w:pPr>
        <w:ind w:firstLine="0"/>
        <w:jc w:val="center"/>
      </w:pPr>
      <w:r>
        <w:t xml:space="preserve">Рисунок </w:t>
      </w:r>
      <w:r w:rsidR="00D16193">
        <w:t>3</w:t>
      </w:r>
      <w:r>
        <w:t>.1 – Приклад міток на зображеннях</w:t>
      </w:r>
      <w:bookmarkStart w:id="26" w:name="_heading=h.2xcytpi" w:colFirst="0" w:colLast="0"/>
      <w:bookmarkEnd w:id="26"/>
    </w:p>
    <w:p w14:paraId="7CB8A536" w14:textId="6B203303" w:rsidR="005551C3" w:rsidRDefault="005551C3" w:rsidP="005551C3">
      <w:pPr>
        <w:pStyle w:val="2"/>
      </w:pPr>
      <w:bookmarkStart w:id="27" w:name="_Toc137990057"/>
      <w:r>
        <w:t xml:space="preserve">3.3 </w:t>
      </w:r>
      <w:r w:rsidR="00FB302A">
        <w:t>Діаграма активності</w:t>
      </w:r>
      <w:bookmarkEnd w:id="27"/>
    </w:p>
    <w:p w14:paraId="4894E356" w14:textId="2ED1DBBE" w:rsidR="00FB302A" w:rsidRDefault="00FB302A" w:rsidP="00FB302A">
      <w:pPr>
        <w:jc w:val="both"/>
      </w:pPr>
      <w:r>
        <w:t xml:space="preserve">На рисунку 3.2 </w:t>
      </w:r>
      <w:r>
        <w:rPr>
          <w:lang w:val="en-US"/>
        </w:rPr>
        <w:t xml:space="preserve">UML </w:t>
      </w:r>
      <w:r>
        <w:t>діаграма активності скрипту на якій зображено процес поведінки скрипту від старту програми та можливі причини її завершення.</w:t>
      </w:r>
    </w:p>
    <w:p w14:paraId="12E2392E" w14:textId="77777777" w:rsidR="00FB302A" w:rsidRPr="00463D9A" w:rsidRDefault="00FB302A" w:rsidP="00FB302A">
      <w:pPr>
        <w:spacing w:line="240" w:lineRule="auto"/>
        <w:ind w:hanging="284"/>
        <w:jc w:val="center"/>
        <w:rPr>
          <w:lang w:val="en-US"/>
        </w:rPr>
      </w:pPr>
      <w:r>
        <w:rPr>
          <w:noProof/>
          <w:lang w:val="ru-RU"/>
        </w:rPr>
        <w:lastRenderedPageBreak/>
        <w:drawing>
          <wp:inline distT="0" distB="0" distL="0" distR="0" wp14:anchorId="394212EE" wp14:editId="36DCF5CD">
            <wp:extent cx="6181344" cy="3934933"/>
            <wp:effectExtent l="0" t="0" r="0" b="0"/>
            <wp:docPr id="1650386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28648" cy="3965046"/>
                    </a:xfrm>
                    <a:prstGeom prst="rect">
                      <a:avLst/>
                    </a:prstGeom>
                    <a:noFill/>
                    <a:ln>
                      <a:noFill/>
                    </a:ln>
                  </pic:spPr>
                </pic:pic>
              </a:graphicData>
            </a:graphic>
          </wp:inline>
        </w:drawing>
      </w:r>
    </w:p>
    <w:p w14:paraId="0BB85283" w14:textId="290EF937" w:rsidR="00FB302A" w:rsidRDefault="00FB302A" w:rsidP="00FB302A">
      <w:pPr>
        <w:spacing w:after="240"/>
        <w:ind w:firstLine="0"/>
        <w:jc w:val="center"/>
      </w:pPr>
      <w:r>
        <w:t>Рисунок 3.2 – діаграма активності</w:t>
      </w:r>
    </w:p>
    <w:p w14:paraId="18C12702" w14:textId="2838670E" w:rsidR="00656000" w:rsidRDefault="00656000" w:rsidP="00656000">
      <w:pPr>
        <w:pStyle w:val="2"/>
      </w:pPr>
      <w:bookmarkStart w:id="28" w:name="_Toc137990058"/>
      <w:r>
        <w:t>Висновки до третього розділу</w:t>
      </w:r>
      <w:bookmarkEnd w:id="28"/>
    </w:p>
    <w:p w14:paraId="6698D3DA" w14:textId="0777C78E" w:rsidR="008A2125" w:rsidRPr="003C72BE" w:rsidRDefault="008A2125" w:rsidP="008A2125">
      <w:pPr>
        <w:rPr>
          <w:lang w:val="en-US"/>
        </w:rPr>
      </w:pPr>
      <w:r>
        <w:t xml:space="preserve">При виконанні третього розділу було сформовано набір зображень, на ньому розставлено мітки, проведено пост-обробку, після чого почато навчання моделі </w:t>
      </w:r>
      <w:r w:rsidR="003C72BE">
        <w:rPr>
          <w:lang w:val="en-US"/>
        </w:rPr>
        <w:t>YOLOv8.</w:t>
      </w:r>
    </w:p>
    <w:p w14:paraId="27AFFB67" w14:textId="1A4F3A92" w:rsidR="008A2125" w:rsidRDefault="003C72BE" w:rsidP="00FB302A">
      <w:r>
        <w:t xml:space="preserve">Наступним було </w:t>
      </w:r>
      <w:r w:rsidR="008A2125">
        <w:t>р</w:t>
      </w:r>
      <w:r w:rsidR="008A2125" w:rsidRPr="008A2125">
        <w:t>озроб</w:t>
      </w:r>
      <w:r w:rsidR="008A2125">
        <w:t>лено</w:t>
      </w:r>
      <w:r w:rsidR="008A2125" w:rsidRPr="008A2125">
        <w:t xml:space="preserve"> </w:t>
      </w:r>
      <w:r w:rsidR="008A2125">
        <w:t>додаток асистент</w:t>
      </w:r>
      <w:r w:rsidR="008A2125" w:rsidRPr="008A2125">
        <w:t xml:space="preserve">. Його ціль - захоплення екрану, передача картинки в </w:t>
      </w:r>
      <w:proofErr w:type="spellStart"/>
      <w:r w:rsidR="008A2125" w:rsidRPr="008A2125">
        <w:t>нейромережу</w:t>
      </w:r>
      <w:proofErr w:type="spellEnd"/>
      <w:r w:rsidR="008A2125" w:rsidRPr="008A2125">
        <w:t>, отримання результатів, обробка, а саме малювання обмежуючих рамок навколо об’єктів та з допомогою координат із нейромережі скрипт виконуватиме автоматичне наведення на об’єкт та постріл</w:t>
      </w:r>
      <w:r w:rsidR="008A2125">
        <w:t xml:space="preserve">, </w:t>
      </w:r>
      <w:r w:rsidR="008A2125" w:rsidRPr="008A2125">
        <w:t>а наприкінці</w:t>
      </w:r>
      <w:r w:rsidR="008A2125">
        <w:t xml:space="preserve"> -</w:t>
      </w:r>
      <w:r w:rsidR="008A2125" w:rsidRPr="008A2125">
        <w:t xml:space="preserve"> вивід картинки на екран в окреме вікно.</w:t>
      </w:r>
    </w:p>
    <w:p w14:paraId="59024EC6" w14:textId="2E48534A" w:rsidR="00FB302A" w:rsidRPr="00FB302A" w:rsidRDefault="008A2125" w:rsidP="00FB302A">
      <w:r>
        <w:t>Розробка програмного забезпечення включало в себе створення UML діаграми активності.</w:t>
      </w:r>
    </w:p>
    <w:p w14:paraId="763FE110" w14:textId="77777777" w:rsidR="00225AD9" w:rsidRDefault="00FD25F5" w:rsidP="00992E0D">
      <w:pPr>
        <w:pStyle w:val="1"/>
      </w:pPr>
      <w:bookmarkStart w:id="29" w:name="_Toc137990059"/>
      <w:r>
        <w:lastRenderedPageBreak/>
        <w:t xml:space="preserve">Розділ </w:t>
      </w:r>
      <w:r w:rsidR="00050946">
        <w:t>4</w:t>
      </w:r>
      <w:r>
        <w:t>.</w:t>
      </w:r>
      <w:r w:rsidR="00B76A1E">
        <w:t xml:space="preserve"> </w:t>
      </w:r>
      <w:r w:rsidR="00050946" w:rsidRPr="00AC68A4">
        <w:rPr>
          <w:caps w:val="0"/>
        </w:rPr>
        <w:t>ДЕМОНСТРАЦІЯ</w:t>
      </w:r>
      <w:r w:rsidR="00050946" w:rsidRPr="009C7A4D">
        <w:rPr>
          <w:caps w:val="0"/>
        </w:rPr>
        <w:t xml:space="preserve"> </w:t>
      </w:r>
      <w:r w:rsidR="00050946">
        <w:rPr>
          <w:caps w:val="0"/>
        </w:rPr>
        <w:t xml:space="preserve">РЕЗУЛЬТАТІВ </w:t>
      </w:r>
      <w:r w:rsidR="00050946" w:rsidRPr="009C7A4D">
        <w:rPr>
          <w:caps w:val="0"/>
        </w:rPr>
        <w:t>РОБОТИ МОДУЛЮ</w:t>
      </w:r>
      <w:bookmarkEnd w:id="29"/>
    </w:p>
    <w:p w14:paraId="0BAA2438" w14:textId="77777777" w:rsidR="008458C9" w:rsidRDefault="00CC0737" w:rsidP="00992E0D">
      <w:pPr>
        <w:pStyle w:val="2"/>
      </w:pPr>
      <w:bookmarkStart w:id="30" w:name="_Toc137990060"/>
      <w:r>
        <w:t>4</w:t>
      </w:r>
      <w:r w:rsidR="001E377C">
        <w:t>.</w:t>
      </w:r>
      <w:r>
        <w:t>1</w:t>
      </w:r>
      <w:r w:rsidR="001E377C">
        <w:t xml:space="preserve"> </w:t>
      </w:r>
      <w:r w:rsidR="00294118">
        <w:t>Процес</w:t>
      </w:r>
      <w:r w:rsidR="003831B6">
        <w:t xml:space="preserve"> та результат</w:t>
      </w:r>
      <w:r w:rsidR="00294118">
        <w:t xml:space="preserve"> н</w:t>
      </w:r>
      <w:r w:rsidR="008458C9">
        <w:t>авчання нейромережі</w:t>
      </w:r>
      <w:bookmarkEnd w:id="30"/>
    </w:p>
    <w:p w14:paraId="193C2022" w14:textId="77777777" w:rsidR="00540E58" w:rsidRDefault="00540E58" w:rsidP="00392D08">
      <w:pPr>
        <w:jc w:val="both"/>
      </w:pPr>
      <w:r>
        <w:t xml:space="preserve">При навчанні нейромережі </w:t>
      </w:r>
      <w:proofErr w:type="spellStart"/>
      <w:r w:rsidR="003A2A06">
        <w:rPr>
          <w:lang w:val="en-US"/>
        </w:rPr>
        <w:t>Yolov</w:t>
      </w:r>
      <w:proofErr w:type="spellEnd"/>
      <w:r w:rsidR="00857847" w:rsidRPr="00857847">
        <w:rPr>
          <w:lang w:val="ru-RU"/>
        </w:rPr>
        <w:t>8</w:t>
      </w:r>
      <w:r w:rsidR="00481B3B">
        <w:t xml:space="preserve">, результат дивитись на рисунку </w:t>
      </w:r>
      <w:r w:rsidR="00B147B9">
        <w:t>4</w:t>
      </w:r>
      <w:r w:rsidR="00481B3B">
        <w:t>.</w:t>
      </w:r>
      <w:r w:rsidR="00B147B9">
        <w:t>1</w:t>
      </w:r>
      <w:r w:rsidR="00481B3B">
        <w:t>,</w:t>
      </w:r>
      <w:r w:rsidRPr="00540E58">
        <w:t xml:space="preserve"> використовувались конфігураційні параметри</w:t>
      </w:r>
      <w:r w:rsidR="00E54700">
        <w:t>,</w:t>
      </w:r>
      <w:r w:rsidR="00E17F96">
        <w:t xml:space="preserve"> які були рекомендовані в різних керівництвах </w:t>
      </w:r>
      <w:r w:rsidR="00E17F96" w:rsidRPr="00014912">
        <w:rPr>
          <w:lang w:val="ru-RU"/>
        </w:rPr>
        <w:t>[</w:t>
      </w:r>
      <w:r w:rsidR="00FC227F" w:rsidRPr="00FC227F">
        <w:rPr>
          <w:lang w:val="ru-RU"/>
        </w:rPr>
        <w:t>5,1</w:t>
      </w:r>
      <w:r w:rsidR="00FC227F" w:rsidRPr="00F965CB">
        <w:rPr>
          <w:lang w:val="ru-RU"/>
        </w:rPr>
        <w:t>1</w:t>
      </w:r>
      <w:r w:rsidR="00E17F96" w:rsidRPr="00014912">
        <w:rPr>
          <w:lang w:val="ru-RU"/>
        </w:rPr>
        <w:t>]</w:t>
      </w:r>
      <w:r w:rsidR="00E17F96">
        <w:t>.</w:t>
      </w:r>
      <w:r w:rsidRPr="00540E58">
        <w:t xml:space="preserve"> </w:t>
      </w:r>
      <w:r w:rsidR="00E17F96">
        <w:t>А</w:t>
      </w:r>
      <w:r w:rsidRPr="00540E58">
        <w:t xml:space="preserve"> саме: </w:t>
      </w:r>
    </w:p>
    <w:p w14:paraId="32A97D23" w14:textId="77777777" w:rsidR="00540E58" w:rsidRDefault="00A62519" w:rsidP="00392D08">
      <w:pPr>
        <w:pStyle w:val="a7"/>
        <w:numPr>
          <w:ilvl w:val="0"/>
          <w:numId w:val="2"/>
        </w:numPr>
        <w:jc w:val="both"/>
      </w:pPr>
      <w:r>
        <w:rPr>
          <w:lang w:val="en-US"/>
        </w:rPr>
        <w:t>E</w:t>
      </w:r>
      <w:r w:rsidR="00540E58" w:rsidRPr="00540E58">
        <w:rPr>
          <w:lang w:val="en-US"/>
        </w:rPr>
        <w:t>pochs</w:t>
      </w:r>
      <w:r w:rsidRPr="004515EE">
        <w:rPr>
          <w:lang w:val="ru-RU"/>
        </w:rPr>
        <w:t xml:space="preserve"> </w:t>
      </w:r>
      <w:r w:rsidR="00540E58">
        <w:t xml:space="preserve">– </w:t>
      </w:r>
      <w:r w:rsidR="00B262C0" w:rsidRPr="00024624">
        <w:rPr>
          <w:lang w:val="ru-RU"/>
        </w:rPr>
        <w:t>80</w:t>
      </w:r>
      <w:r w:rsidR="00540E58" w:rsidRPr="00540E58">
        <w:t>.</w:t>
      </w:r>
      <w:r w:rsidRPr="004515EE">
        <w:rPr>
          <w:lang w:val="ru-RU"/>
        </w:rPr>
        <w:t xml:space="preserve"> </w:t>
      </w:r>
      <w:r w:rsidR="004515EE">
        <w:t>К</w:t>
      </w:r>
      <w:r>
        <w:t>ількість епох</w:t>
      </w:r>
      <w:r w:rsidR="004515EE" w:rsidRPr="004515EE">
        <w:rPr>
          <w:lang w:val="ru-RU"/>
        </w:rPr>
        <w:t>,</w:t>
      </w:r>
      <w:r w:rsidR="004515EE">
        <w:t xml:space="preserve"> з</w:t>
      </w:r>
      <w:r w:rsidR="00540E58">
        <w:t>начення вибране для запобіганню перенавчання</w:t>
      </w:r>
      <w:r w:rsidR="004515EE">
        <w:t>.</w:t>
      </w:r>
    </w:p>
    <w:p w14:paraId="2B3277D1" w14:textId="77777777" w:rsidR="00A62519" w:rsidRDefault="00A62519" w:rsidP="00392D08">
      <w:pPr>
        <w:pStyle w:val="a7"/>
        <w:numPr>
          <w:ilvl w:val="0"/>
          <w:numId w:val="2"/>
        </w:numPr>
        <w:jc w:val="both"/>
      </w:pPr>
      <w:proofErr w:type="spellStart"/>
      <w:r>
        <w:rPr>
          <w:lang w:val="en-US"/>
        </w:rPr>
        <w:t>img</w:t>
      </w:r>
      <w:proofErr w:type="spellEnd"/>
      <w:r w:rsidRPr="004515EE">
        <w:rPr>
          <w:lang w:val="ru-RU"/>
        </w:rPr>
        <w:t>_</w:t>
      </w:r>
      <w:r>
        <w:rPr>
          <w:lang w:val="en-US"/>
        </w:rPr>
        <w:t>size</w:t>
      </w:r>
      <w:r w:rsidR="004515EE">
        <w:t xml:space="preserve"> – 1024. Розмір зображення було взято більше ніж стандартний, це аргументовано потребою в кращій точності моделі.</w:t>
      </w:r>
    </w:p>
    <w:p w14:paraId="4A2B4712" w14:textId="77777777" w:rsidR="004515EE" w:rsidRDefault="004515EE" w:rsidP="00392D08">
      <w:pPr>
        <w:pStyle w:val="a7"/>
        <w:numPr>
          <w:ilvl w:val="0"/>
          <w:numId w:val="2"/>
        </w:numPr>
        <w:jc w:val="both"/>
      </w:pPr>
      <w:proofErr w:type="spellStart"/>
      <w:r>
        <w:rPr>
          <w:lang w:val="en-US"/>
        </w:rPr>
        <w:t>Batch_size</w:t>
      </w:r>
      <w:proofErr w:type="spellEnd"/>
      <w:r>
        <w:t>, розмір підвибірки</w:t>
      </w:r>
      <w:r>
        <w:rPr>
          <w:lang w:val="en-US"/>
        </w:rPr>
        <w:t xml:space="preserve"> – 1</w:t>
      </w:r>
      <w:r w:rsidR="00B262C0">
        <w:rPr>
          <w:lang w:val="en-US"/>
        </w:rPr>
        <w:t>0</w:t>
      </w:r>
      <w:r>
        <w:t>.</w:t>
      </w:r>
    </w:p>
    <w:p w14:paraId="79525594" w14:textId="77777777" w:rsidR="004515EE" w:rsidRDefault="004515EE" w:rsidP="00392D08">
      <w:pPr>
        <w:pStyle w:val="a7"/>
        <w:numPr>
          <w:ilvl w:val="0"/>
          <w:numId w:val="2"/>
        </w:numPr>
        <w:jc w:val="both"/>
      </w:pPr>
      <w:r>
        <w:rPr>
          <w:lang w:val="en-US"/>
        </w:rPr>
        <w:t>Weights</w:t>
      </w:r>
      <w:r w:rsidRPr="004515EE">
        <w:rPr>
          <w:lang w:val="ru-RU"/>
        </w:rPr>
        <w:t xml:space="preserve"> – </w:t>
      </w:r>
      <w:r>
        <w:t xml:space="preserve">це шлях до файлу з вагами. Було використано попередньо натреновані ваги, які залишив розробник на </w:t>
      </w:r>
      <w:r w:rsidR="009A7A54">
        <w:t>сайті</w:t>
      </w:r>
      <w:r>
        <w:t xml:space="preserve"> </w:t>
      </w:r>
      <w:r w:rsidR="009A7A54">
        <w:rPr>
          <w:lang w:val="en-US"/>
        </w:rPr>
        <w:t>GitHub</w:t>
      </w:r>
      <w:r w:rsidR="00082DDA">
        <w:t xml:space="preserve"> </w:t>
      </w:r>
      <w:r w:rsidR="00082DDA" w:rsidRPr="00082DDA">
        <w:rPr>
          <w:lang w:val="ru-RU"/>
        </w:rPr>
        <w:t>[4</w:t>
      </w:r>
      <w:r w:rsidR="00082DDA" w:rsidRPr="009A7A54">
        <w:rPr>
          <w:lang w:val="ru-RU"/>
        </w:rPr>
        <w:t>]</w:t>
      </w:r>
      <w:r>
        <w:t>.</w:t>
      </w:r>
      <w:r w:rsidR="00F25C16" w:rsidRPr="00F25C16">
        <w:rPr>
          <w:lang w:val="ru-RU"/>
        </w:rPr>
        <w:t xml:space="preserve"> </w:t>
      </w:r>
      <w:r w:rsidR="00F25C16">
        <w:t>Це дозволило значно зменшити час навчання.</w:t>
      </w:r>
    </w:p>
    <w:p w14:paraId="66A9F903" w14:textId="77777777" w:rsidR="0032607A" w:rsidRDefault="00A848C1" w:rsidP="00943940">
      <w:pPr>
        <w:pStyle w:val="a7"/>
        <w:numPr>
          <w:ilvl w:val="0"/>
          <w:numId w:val="2"/>
        </w:numPr>
        <w:jc w:val="both"/>
      </w:pPr>
      <w:r>
        <w:rPr>
          <w:lang w:val="en-US"/>
        </w:rPr>
        <w:t>Data</w:t>
      </w:r>
      <w:r w:rsidRPr="00A848C1">
        <w:rPr>
          <w:lang w:val="ru-RU"/>
        </w:rPr>
        <w:t xml:space="preserve"> – </w:t>
      </w:r>
      <w:r>
        <w:t>шлях до даних для навчання.</w:t>
      </w:r>
    </w:p>
    <w:p w14:paraId="21C2D7CF" w14:textId="77777777" w:rsidR="003A2A06" w:rsidRDefault="00B262C0" w:rsidP="00B262C0">
      <w:pPr>
        <w:spacing w:before="240"/>
        <w:ind w:hanging="567"/>
        <w:jc w:val="center"/>
      </w:pPr>
      <w:r w:rsidRPr="00B262C0">
        <w:rPr>
          <w:noProof/>
          <w:lang w:val="ru-RU"/>
        </w:rPr>
        <w:drawing>
          <wp:inline distT="0" distB="0" distL="0" distR="0" wp14:anchorId="55E95618" wp14:editId="7398C3BD">
            <wp:extent cx="6581436" cy="1774209"/>
            <wp:effectExtent l="0" t="0" r="0" b="0"/>
            <wp:docPr id="4" name="Рисунок 3">
              <a:extLst xmlns:a="http://schemas.openxmlformats.org/drawingml/2006/main">
                <a:ext uri="{FF2B5EF4-FFF2-40B4-BE49-F238E27FC236}">
                  <a16:creationId xmlns:a16="http://schemas.microsoft.com/office/drawing/2014/main" id="{220CEC0E-9F73-6F51-7C88-D0FBB807F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20CEC0E-9F73-6F51-7C88-D0FBB807FFE1}"/>
                        </a:ext>
                      </a:extLst>
                    </pic:cNvPr>
                    <pic:cNvPicPr>
                      <a:picLocks noChangeAspect="1"/>
                    </pic:cNvPicPr>
                  </pic:nvPicPr>
                  <pic:blipFill>
                    <a:blip r:embed="rId31" cstate="print"/>
                    <a:stretch>
                      <a:fillRect/>
                    </a:stretch>
                  </pic:blipFill>
                  <pic:spPr>
                    <a:xfrm>
                      <a:off x="0" y="0"/>
                      <a:ext cx="6611604" cy="1782342"/>
                    </a:xfrm>
                    <a:prstGeom prst="rect">
                      <a:avLst/>
                    </a:prstGeom>
                  </pic:spPr>
                </pic:pic>
              </a:graphicData>
            </a:graphic>
          </wp:inline>
        </w:drawing>
      </w:r>
    </w:p>
    <w:p w14:paraId="4ADDF35F" w14:textId="77777777" w:rsidR="00364779" w:rsidRDefault="00364779" w:rsidP="00943940">
      <w:pPr>
        <w:ind w:firstLine="0"/>
        <w:jc w:val="center"/>
      </w:pPr>
      <w:r>
        <w:t>Рисунок</w:t>
      </w:r>
      <w:r w:rsidR="00445B08">
        <w:t xml:space="preserve"> </w:t>
      </w:r>
      <w:r w:rsidR="00B147B9">
        <w:t>4</w:t>
      </w:r>
      <w:r w:rsidR="003F67D4">
        <w:t>.</w:t>
      </w:r>
      <w:r w:rsidR="00B147B9">
        <w:t>1</w:t>
      </w:r>
      <w:r w:rsidR="00BE1F97">
        <w:t xml:space="preserve"> –</w:t>
      </w:r>
      <w:r w:rsidR="00445B08">
        <w:t xml:space="preserve"> Результат навчання</w:t>
      </w:r>
      <w:r w:rsidR="00467AD1">
        <w:t xml:space="preserve"> нейромережі</w:t>
      </w:r>
    </w:p>
    <w:p w14:paraId="3FCE4ED1" w14:textId="77777777" w:rsidR="00292E90" w:rsidRPr="00B22091" w:rsidRDefault="00292E90" w:rsidP="00292E90">
      <w:pPr>
        <w:jc w:val="both"/>
      </w:pPr>
      <w:r w:rsidRPr="00B22091">
        <w:t xml:space="preserve">При повному обсягу набору даних в </w:t>
      </w:r>
      <w:r w:rsidRPr="00BA2623">
        <w:rPr>
          <w:lang w:val="ru-RU"/>
        </w:rPr>
        <w:t>902</w:t>
      </w:r>
      <w:r w:rsidRPr="00B22091">
        <w:t xml:space="preserve"> зображення, </w:t>
      </w:r>
      <w:proofErr w:type="spellStart"/>
      <w:r w:rsidRPr="00B22091">
        <w:t>нейромережа</w:t>
      </w:r>
      <w:proofErr w:type="spellEnd"/>
      <w:r w:rsidRPr="00B22091">
        <w:t xml:space="preserve"> навчалась на </w:t>
      </w:r>
      <w:r w:rsidRPr="00BA2623">
        <w:rPr>
          <w:lang w:val="ru-RU"/>
        </w:rPr>
        <w:t>9</w:t>
      </w:r>
      <w:r w:rsidRPr="00B22091">
        <w:t xml:space="preserve">0% всього обсягу тому, </w:t>
      </w:r>
      <w:r>
        <w:t>а</w:t>
      </w:r>
      <w:r w:rsidRPr="00B22091">
        <w:t xml:space="preserve"> інша частина була виділена під </w:t>
      </w:r>
      <w:proofErr w:type="spellStart"/>
      <w:r w:rsidRPr="00B22091">
        <w:t>валідаційний</w:t>
      </w:r>
      <w:proofErr w:type="spellEnd"/>
      <w:r w:rsidRPr="00B22091">
        <w:t>(</w:t>
      </w:r>
      <w:r>
        <w:t>7</w:t>
      </w:r>
      <w:r w:rsidRPr="00B22091">
        <w:t>%) та тестовий (</w:t>
      </w:r>
      <w:r>
        <w:t>3</w:t>
      </w:r>
      <w:r w:rsidRPr="00B22091">
        <w:t>%) набір.</w:t>
      </w:r>
    </w:p>
    <w:p w14:paraId="68B27074" w14:textId="77777777" w:rsidR="003F1D2B" w:rsidRPr="001C15A6" w:rsidRDefault="003F1D2B" w:rsidP="00B070A3"/>
    <w:p w14:paraId="20910BC0" w14:textId="77777777" w:rsidR="00156484" w:rsidRDefault="00CC0737" w:rsidP="00992E0D">
      <w:pPr>
        <w:pStyle w:val="2"/>
      </w:pPr>
      <w:bookmarkStart w:id="31" w:name="_Toc137990061"/>
      <w:r>
        <w:lastRenderedPageBreak/>
        <w:t>4</w:t>
      </w:r>
      <w:r w:rsidR="00156484">
        <w:t>.</w:t>
      </w:r>
      <w:r>
        <w:t>2</w:t>
      </w:r>
      <w:r w:rsidR="00156484">
        <w:t xml:space="preserve"> Оцінка якості навчання</w:t>
      </w:r>
      <w:bookmarkEnd w:id="31"/>
    </w:p>
    <w:p w14:paraId="777C9705" w14:textId="77777777" w:rsidR="00154766" w:rsidRPr="00673B72" w:rsidRDefault="00673B72" w:rsidP="00392D08">
      <w:pPr>
        <w:jc w:val="both"/>
      </w:pPr>
      <w:r>
        <w:t>Була проведена п</w:t>
      </w:r>
      <w:r w:rsidR="0040280B" w:rsidRPr="0040280B">
        <w:t xml:space="preserve">еревірка якості навчання на </w:t>
      </w:r>
      <w:proofErr w:type="spellStart"/>
      <w:r w:rsidR="0040280B" w:rsidRPr="0040280B">
        <w:t>валідаційній</w:t>
      </w:r>
      <w:proofErr w:type="spellEnd"/>
      <w:r w:rsidR="0040280B" w:rsidRPr="0040280B">
        <w:t xml:space="preserve"> та тестовій вибірці</w:t>
      </w:r>
      <w:r>
        <w:t xml:space="preserve">. На </w:t>
      </w:r>
      <w:r w:rsidR="00012D10">
        <w:t>рисунк</w:t>
      </w:r>
      <w:r w:rsidR="00B147B9">
        <w:t>у</w:t>
      </w:r>
      <w:r w:rsidR="00AD11C2">
        <w:t xml:space="preserve"> </w:t>
      </w:r>
      <w:r w:rsidR="00B147B9">
        <w:t>4</w:t>
      </w:r>
      <w:r w:rsidR="00AD11C2">
        <w:t>.</w:t>
      </w:r>
      <w:r w:rsidR="00B147B9">
        <w:t>2</w:t>
      </w:r>
      <w:r w:rsidR="00AD11C2">
        <w:t xml:space="preserve"> </w:t>
      </w:r>
      <w:r>
        <w:t xml:space="preserve">висвітлено </w:t>
      </w:r>
      <w:proofErr w:type="spellStart"/>
      <w:r>
        <w:rPr>
          <w:lang w:val="en-US"/>
        </w:rPr>
        <w:t>mAP</w:t>
      </w:r>
      <w:proofErr w:type="spellEnd"/>
      <w:r w:rsidRPr="00156484">
        <w:t xml:space="preserve"> </w:t>
      </w:r>
      <w:r>
        <w:t xml:space="preserve">для всіх класів – </w:t>
      </w:r>
      <w:r w:rsidR="008E55C7">
        <w:t>8</w:t>
      </w:r>
      <w:r w:rsidR="00AD11C2">
        <w:t>6</w:t>
      </w:r>
      <w:r>
        <w:t xml:space="preserve">%. </w:t>
      </w:r>
    </w:p>
    <w:p w14:paraId="01BA8598" w14:textId="77777777" w:rsidR="0040280B" w:rsidRDefault="00022F0A" w:rsidP="00943940">
      <w:pPr>
        <w:ind w:firstLine="0"/>
        <w:jc w:val="center"/>
      </w:pPr>
      <w:r w:rsidRPr="00022F0A">
        <w:rPr>
          <w:noProof/>
          <w:lang w:val="ru-RU"/>
        </w:rPr>
        <w:drawing>
          <wp:inline distT="0" distB="0" distL="0" distR="0" wp14:anchorId="469A0E83" wp14:editId="1F2BA450">
            <wp:extent cx="6122035" cy="1635760"/>
            <wp:effectExtent l="0" t="0" r="0" b="2540"/>
            <wp:docPr id="3" name="Рисунок 2">
              <a:extLst xmlns:a="http://schemas.openxmlformats.org/drawingml/2006/main">
                <a:ext uri="{FF2B5EF4-FFF2-40B4-BE49-F238E27FC236}">
                  <a16:creationId xmlns:a16="http://schemas.microsoft.com/office/drawing/2014/main" id="{57B7F51B-D575-F8FD-476C-4AB667E02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57B7F51B-D575-F8FD-476C-4AB667E023E3}"/>
                        </a:ext>
                      </a:extLst>
                    </pic:cNvPr>
                    <pic:cNvPicPr>
                      <a:picLocks noChangeAspect="1"/>
                    </pic:cNvPicPr>
                  </pic:nvPicPr>
                  <pic:blipFill>
                    <a:blip r:embed="rId32" cstate="print"/>
                    <a:stretch>
                      <a:fillRect/>
                    </a:stretch>
                  </pic:blipFill>
                  <pic:spPr>
                    <a:xfrm>
                      <a:off x="0" y="0"/>
                      <a:ext cx="6122035" cy="1635760"/>
                    </a:xfrm>
                    <a:prstGeom prst="rect">
                      <a:avLst/>
                    </a:prstGeom>
                  </pic:spPr>
                </pic:pic>
              </a:graphicData>
            </a:graphic>
          </wp:inline>
        </w:drawing>
      </w:r>
    </w:p>
    <w:p w14:paraId="6BA3C58C" w14:textId="77777777" w:rsidR="0040280B" w:rsidRDefault="0040280B" w:rsidP="00392D08">
      <w:pPr>
        <w:ind w:firstLine="0"/>
        <w:jc w:val="center"/>
      </w:pPr>
      <w:r>
        <w:t xml:space="preserve">Рисунок </w:t>
      </w:r>
      <w:r w:rsidR="00B147B9">
        <w:t>4</w:t>
      </w:r>
      <w:r w:rsidR="003F67D4">
        <w:t>.</w:t>
      </w:r>
      <w:r w:rsidR="00B147B9">
        <w:t>2</w:t>
      </w:r>
      <w:r w:rsidR="003F67D4">
        <w:t xml:space="preserve"> –</w:t>
      </w:r>
      <w:r w:rsidR="00BA60A9">
        <w:t xml:space="preserve"> </w:t>
      </w:r>
      <w:r w:rsidR="00B70B5A">
        <w:t xml:space="preserve">Оцінка якості на </w:t>
      </w:r>
      <w:proofErr w:type="spellStart"/>
      <w:r w:rsidR="00B70B5A">
        <w:t>в</w:t>
      </w:r>
      <w:r w:rsidR="00BA60A9">
        <w:t>алідацій</w:t>
      </w:r>
      <w:r w:rsidR="00B70B5A">
        <w:t>ній</w:t>
      </w:r>
      <w:proofErr w:type="spellEnd"/>
      <w:r w:rsidR="00BA60A9">
        <w:t xml:space="preserve"> вибір</w:t>
      </w:r>
      <w:r w:rsidR="00B70B5A">
        <w:t>ці</w:t>
      </w:r>
    </w:p>
    <w:p w14:paraId="04DE87F2" w14:textId="77777777" w:rsidR="00807C9E" w:rsidRPr="00B707E1" w:rsidRDefault="00707920" w:rsidP="00392D08">
      <w:pPr>
        <w:jc w:val="both"/>
      </w:pPr>
      <w:r>
        <w:t>При оцінці якості н</w:t>
      </w:r>
      <w:r w:rsidR="00604510">
        <w:t xml:space="preserve">авчання </w:t>
      </w:r>
      <w:r>
        <w:t>використовувал</w:t>
      </w:r>
      <w:r w:rsidR="005E6AC3">
        <w:t>и</w:t>
      </w:r>
      <w:r>
        <w:t xml:space="preserve">сь </w:t>
      </w:r>
      <w:r w:rsidR="00604510">
        <w:t>метрик</w:t>
      </w:r>
      <w:r w:rsidR="00A32DF3">
        <w:t>и,</w:t>
      </w:r>
      <w:r w:rsidR="00156484">
        <w:t xml:space="preserve"> результати яких можна візуалізувати на графіках</w:t>
      </w:r>
      <w:r w:rsidR="00604510">
        <w:t xml:space="preserve">. </w:t>
      </w:r>
      <w:r>
        <w:t>Перш</w:t>
      </w:r>
      <w:r w:rsidR="00156484">
        <w:t>ою</w:t>
      </w:r>
      <w:r>
        <w:t xml:space="preserve"> із них є</w:t>
      </w:r>
      <w:r w:rsidR="00604510">
        <w:t xml:space="preserve"> </w:t>
      </w:r>
      <w:r w:rsidR="00604510">
        <w:rPr>
          <w:lang w:val="en-US"/>
        </w:rPr>
        <w:t>Confusion</w:t>
      </w:r>
      <w:r w:rsidR="00604510" w:rsidRPr="009C6CFD">
        <w:t xml:space="preserve"> </w:t>
      </w:r>
      <w:r w:rsidR="00604510">
        <w:rPr>
          <w:lang w:val="en-US"/>
        </w:rPr>
        <w:t>Matrix</w:t>
      </w:r>
      <w:r w:rsidR="00905CE9">
        <w:t xml:space="preserve">, дивитись рисунок </w:t>
      </w:r>
      <w:r w:rsidR="00B147B9">
        <w:t>4</w:t>
      </w:r>
      <w:r w:rsidR="00905CE9">
        <w:t>.</w:t>
      </w:r>
      <w:r w:rsidR="00B147B9">
        <w:t>3</w:t>
      </w:r>
      <w:r w:rsidR="00B707E1">
        <w:t>.</w:t>
      </w:r>
    </w:p>
    <w:p w14:paraId="681211AC" w14:textId="1458FEA1" w:rsidR="00196FDE" w:rsidRDefault="004C2E41" w:rsidP="00943940">
      <w:pPr>
        <w:ind w:hanging="90"/>
        <w:jc w:val="center"/>
      </w:pPr>
      <w:r w:rsidRPr="004C2E41">
        <w:rPr>
          <w:noProof/>
        </w:rPr>
        <w:drawing>
          <wp:inline distT="0" distB="0" distL="0" distR="0" wp14:anchorId="352D34F0" wp14:editId="7193B7F2">
            <wp:extent cx="6122035" cy="4817110"/>
            <wp:effectExtent l="0" t="0" r="0" b="0"/>
            <wp:docPr id="75915077" name="Рисунок 75915077">
              <a:extLst xmlns:a="http://schemas.openxmlformats.org/drawingml/2006/main">
                <a:ext uri="{FF2B5EF4-FFF2-40B4-BE49-F238E27FC236}">
                  <a16:creationId xmlns:a16="http://schemas.microsoft.com/office/drawing/2014/main" id="{61BDF950-754A-2DBA-7502-CF4737FE1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1BDF950-754A-2DBA-7502-CF4737FE1F0A}"/>
                        </a:ext>
                      </a:extLst>
                    </pic:cNvPr>
                    <pic:cNvPicPr>
                      <a:picLocks noChangeAspect="1"/>
                    </pic:cNvPicPr>
                  </pic:nvPicPr>
                  <pic:blipFill>
                    <a:blip r:embed="rId33"/>
                    <a:stretch>
                      <a:fillRect/>
                    </a:stretch>
                  </pic:blipFill>
                  <pic:spPr>
                    <a:xfrm>
                      <a:off x="0" y="0"/>
                      <a:ext cx="6122035" cy="4817110"/>
                    </a:xfrm>
                    <a:prstGeom prst="rect">
                      <a:avLst/>
                    </a:prstGeom>
                  </pic:spPr>
                </pic:pic>
              </a:graphicData>
            </a:graphic>
          </wp:inline>
        </w:drawing>
      </w:r>
    </w:p>
    <w:p w14:paraId="183CED9F" w14:textId="77777777" w:rsidR="00D26390" w:rsidRPr="004448D7" w:rsidRDefault="00D26390" w:rsidP="00D26390">
      <w:pPr>
        <w:ind w:firstLine="0"/>
        <w:jc w:val="center"/>
      </w:pPr>
      <w:r>
        <w:t xml:space="preserve">Рисунок </w:t>
      </w:r>
      <w:r w:rsidR="00B147B9">
        <w:t>4</w:t>
      </w:r>
      <w:r w:rsidR="003F67D4">
        <w:t>.</w:t>
      </w:r>
      <w:r w:rsidR="00B147B9">
        <w:t>3</w:t>
      </w:r>
      <w:r w:rsidR="003F67D4">
        <w:t xml:space="preserve"> –</w:t>
      </w:r>
      <w:r>
        <w:t xml:space="preserve"> </w:t>
      </w:r>
      <w:r>
        <w:rPr>
          <w:lang w:val="en-US"/>
        </w:rPr>
        <w:t>Confusion</w:t>
      </w:r>
      <w:r w:rsidRPr="004448D7">
        <w:t xml:space="preserve"> </w:t>
      </w:r>
      <w:r>
        <w:rPr>
          <w:lang w:val="en-US"/>
        </w:rPr>
        <w:t>Matrix</w:t>
      </w:r>
    </w:p>
    <w:p w14:paraId="7474A315" w14:textId="77777777" w:rsidR="00D26390" w:rsidRPr="001E27CF" w:rsidRDefault="00D26390" w:rsidP="00392D08">
      <w:pPr>
        <w:jc w:val="both"/>
      </w:pPr>
      <w:r>
        <w:lastRenderedPageBreak/>
        <w:t xml:space="preserve">При аналізі спостерігається аномальне виявлення класу </w:t>
      </w:r>
      <w:r>
        <w:rPr>
          <w:lang w:val="en-US"/>
        </w:rPr>
        <w:t>C</w:t>
      </w:r>
      <w:r w:rsidRPr="00E177D6">
        <w:t xml:space="preserve"> </w:t>
      </w:r>
      <w:r>
        <w:t>на задньому фоні.</w:t>
      </w:r>
    </w:p>
    <w:p w14:paraId="39A150EB" w14:textId="77777777" w:rsidR="007E1221" w:rsidRDefault="00D26390" w:rsidP="00392D08">
      <w:pPr>
        <w:jc w:val="both"/>
      </w:pPr>
      <w:r>
        <w:t>Провівши дослідження та прочитавши статті</w:t>
      </w:r>
      <w:r w:rsidR="006126F8">
        <w:t>,</w:t>
      </w:r>
      <w:r>
        <w:t xml:space="preserve"> </w:t>
      </w:r>
      <w:r w:rsidR="006126F8">
        <w:t>по</w:t>
      </w:r>
      <w:r>
        <w:t xml:space="preserve">в’язані з цією проблемою, </w:t>
      </w:r>
      <w:proofErr w:type="spellStart"/>
      <w:r>
        <w:t>дійшлося</w:t>
      </w:r>
      <w:proofErr w:type="spellEnd"/>
      <w:r>
        <w:t xml:space="preserve"> висновку, що в навчальний набір даних мережі можна і потрібно добавляти зображення фону, на якому немає міток класу. Це дозволить мережі якісніше навчитись та запобігти хибному спрацюванню класифікації.</w:t>
      </w:r>
    </w:p>
    <w:p w14:paraId="7CAA1D9C" w14:textId="77777777" w:rsidR="00727F3B" w:rsidRPr="00327F53" w:rsidRDefault="00AF5B24" w:rsidP="00392D08">
      <w:pPr>
        <w:jc w:val="both"/>
      </w:pPr>
      <w:r>
        <w:t>Г</w:t>
      </w:r>
      <w:r w:rsidR="00727F3B">
        <w:t>рафік</w:t>
      </w:r>
      <w:r w:rsidR="006126F8">
        <w:t xml:space="preserve"> </w:t>
      </w:r>
      <w:r w:rsidR="00B147B9">
        <w:t>4</w:t>
      </w:r>
      <w:r>
        <w:t>.</w:t>
      </w:r>
      <w:r w:rsidR="00B147B9">
        <w:t>4</w:t>
      </w:r>
      <w:r>
        <w:t xml:space="preserve"> -</w:t>
      </w:r>
      <w:r w:rsidR="00727F3B">
        <w:t xml:space="preserve"> це крива відношення влучності до впевненості мережі.</w:t>
      </w:r>
      <w:r w:rsidR="000E3E04">
        <w:t xml:space="preserve"> </w:t>
      </w:r>
      <w:r w:rsidR="00327F53">
        <w:t xml:space="preserve">Доволі непоганий середній результат за виключенням класу </w:t>
      </w:r>
      <w:r w:rsidR="00327F53">
        <w:rPr>
          <w:lang w:val="en-US"/>
        </w:rPr>
        <w:t>CT</w:t>
      </w:r>
      <w:r w:rsidR="00327F53">
        <w:t xml:space="preserve">. На </w:t>
      </w:r>
      <w:r w:rsidR="006126F8">
        <w:t>г</w:t>
      </w:r>
      <w:r w:rsidR="00327F53">
        <w:t xml:space="preserve">рафіку видно </w:t>
      </w:r>
      <w:r w:rsidR="00022F0A">
        <w:t xml:space="preserve"> зростання, що є досить непоганими результатами</w:t>
      </w:r>
      <w:r w:rsidR="00327F53">
        <w:t>.</w:t>
      </w:r>
    </w:p>
    <w:p w14:paraId="253EEC80" w14:textId="77777777" w:rsidR="00727F3B" w:rsidRDefault="00022F0A" w:rsidP="003F1D2B">
      <w:pPr>
        <w:ind w:hanging="450"/>
        <w:jc w:val="center"/>
      </w:pPr>
      <w:r w:rsidRPr="00022F0A">
        <w:rPr>
          <w:noProof/>
          <w:lang w:val="ru-RU"/>
        </w:rPr>
        <w:drawing>
          <wp:inline distT="0" distB="0" distL="0" distR="0" wp14:anchorId="406DF5D9" wp14:editId="557D4C7D">
            <wp:extent cx="4811850" cy="3786693"/>
            <wp:effectExtent l="0" t="0" r="8255" b="4445"/>
            <wp:docPr id="2080703616" name="Рисунок 2080703616">
              <a:extLst xmlns:a="http://schemas.openxmlformats.org/drawingml/2006/main">
                <a:ext uri="{FF2B5EF4-FFF2-40B4-BE49-F238E27FC236}">
                  <a16:creationId xmlns:a16="http://schemas.microsoft.com/office/drawing/2014/main" id="{397FDCC3-B88F-942B-5801-137DDD70C9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97FDCC3-B88F-942B-5801-137DDD70C9F6}"/>
                        </a:ext>
                      </a:extLst>
                    </pic:cNvPr>
                    <pic:cNvPicPr>
                      <a:picLocks noChangeAspect="1"/>
                    </pic:cNvPicPr>
                  </pic:nvPicPr>
                  <pic:blipFill rotWithShape="1">
                    <a:blip r:embed="rId34" cstate="print"/>
                    <a:srcRect r="15293"/>
                    <a:stretch/>
                  </pic:blipFill>
                  <pic:spPr>
                    <a:xfrm>
                      <a:off x="0" y="0"/>
                      <a:ext cx="4825462" cy="3797405"/>
                    </a:xfrm>
                    <a:prstGeom prst="rect">
                      <a:avLst/>
                    </a:prstGeom>
                  </pic:spPr>
                </pic:pic>
              </a:graphicData>
            </a:graphic>
          </wp:inline>
        </w:drawing>
      </w:r>
    </w:p>
    <w:p w14:paraId="7A03A3AB" w14:textId="77777777" w:rsidR="00727F3B" w:rsidRDefault="00727F3B" w:rsidP="006126F8">
      <w:pPr>
        <w:ind w:firstLine="0"/>
        <w:jc w:val="center"/>
      </w:pPr>
      <w:r>
        <w:t>Рисунок</w:t>
      </w:r>
      <w:r w:rsidR="00BE1F97">
        <w:t xml:space="preserve"> </w:t>
      </w:r>
      <w:r w:rsidR="00B147B9">
        <w:t>4</w:t>
      </w:r>
      <w:r w:rsidR="00BE1F97">
        <w:t>.</w:t>
      </w:r>
      <w:r w:rsidR="00B147B9">
        <w:t>4</w:t>
      </w:r>
      <w:r w:rsidR="00BE1F97">
        <w:t xml:space="preserve"> –</w:t>
      </w:r>
      <w:r>
        <w:t xml:space="preserve"> </w:t>
      </w:r>
      <w:r w:rsidR="006126F8">
        <w:t>К</w:t>
      </w:r>
      <w:r>
        <w:t>рива влучності</w:t>
      </w:r>
    </w:p>
    <w:p w14:paraId="78AAC7A9" w14:textId="77777777" w:rsidR="00C7079C" w:rsidRDefault="00AD6DEB" w:rsidP="00392D08">
      <w:pPr>
        <w:jc w:val="both"/>
      </w:pPr>
      <w:r>
        <w:t>На рисунку</w:t>
      </w:r>
      <w:r w:rsidR="00D94686">
        <w:t xml:space="preserve"> </w:t>
      </w:r>
      <w:r w:rsidR="00B147B9">
        <w:t>4</w:t>
      </w:r>
      <w:r w:rsidR="00D94686">
        <w:t>.</w:t>
      </w:r>
      <w:r w:rsidR="00B147B9">
        <w:t>5</w:t>
      </w:r>
      <w:r w:rsidR="00D94686">
        <w:t xml:space="preserve"> </w:t>
      </w:r>
      <w:r>
        <w:t>зображений графік</w:t>
      </w:r>
      <w:r w:rsidR="00DC5D99">
        <w:t xml:space="preserve"> показу</w:t>
      </w:r>
      <w:r>
        <w:t>є</w:t>
      </w:r>
      <w:r w:rsidR="00DC5D99">
        <w:t xml:space="preserve"> нам к</w:t>
      </w:r>
      <w:r w:rsidR="006126F8">
        <w:t>р</w:t>
      </w:r>
      <w:r w:rsidR="00DC5D99">
        <w:t>иву повноти. Аналізуючи</w:t>
      </w:r>
      <w:r w:rsidR="006126F8">
        <w:t>,</w:t>
      </w:r>
      <w:r w:rsidR="00DC5D99">
        <w:t xml:space="preserve"> можна сказати</w:t>
      </w:r>
      <w:r w:rsidR="006126F8">
        <w:t>,</w:t>
      </w:r>
      <w:r w:rsidR="00DC5D99">
        <w:t xml:space="preserve"> що середній результат не поганий, але його псу</w:t>
      </w:r>
      <w:r w:rsidR="00022F0A">
        <w:t>є</w:t>
      </w:r>
      <w:r w:rsidR="00DC5D99">
        <w:t xml:space="preserve"> клас </w:t>
      </w:r>
      <w:r w:rsidR="00DC5D99">
        <w:rPr>
          <w:lang w:val="en-US"/>
        </w:rPr>
        <w:t>C</w:t>
      </w:r>
      <w:r w:rsidR="00DC5D99">
        <w:t>.</w:t>
      </w:r>
    </w:p>
    <w:p w14:paraId="4ABA9801" w14:textId="77777777" w:rsidR="00DC5D99" w:rsidRDefault="00022F0A" w:rsidP="00427C7B">
      <w:pPr>
        <w:spacing w:line="240" w:lineRule="auto"/>
        <w:ind w:hanging="180"/>
        <w:jc w:val="center"/>
      </w:pPr>
      <w:r w:rsidRPr="00022F0A">
        <w:rPr>
          <w:noProof/>
          <w:lang w:val="ru-RU"/>
        </w:rPr>
        <w:lastRenderedPageBreak/>
        <w:drawing>
          <wp:inline distT="0" distB="0" distL="0" distR="0" wp14:anchorId="42EC3C44" wp14:editId="7BD0C2E8">
            <wp:extent cx="4947788" cy="3893670"/>
            <wp:effectExtent l="0" t="0" r="5715" b="0"/>
            <wp:docPr id="1296495729" name="Рисунок 1296495729">
              <a:extLst xmlns:a="http://schemas.openxmlformats.org/drawingml/2006/main">
                <a:ext uri="{FF2B5EF4-FFF2-40B4-BE49-F238E27FC236}">
                  <a16:creationId xmlns:a16="http://schemas.microsoft.com/office/drawing/2014/main" id="{397FDCC3-B88F-942B-5801-137DDD70C9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97FDCC3-B88F-942B-5801-137DDD70C9F6}"/>
                        </a:ext>
                      </a:extLst>
                    </pic:cNvPr>
                    <pic:cNvPicPr>
                      <a:picLocks noChangeAspect="1"/>
                    </pic:cNvPicPr>
                  </pic:nvPicPr>
                  <pic:blipFill rotWithShape="1">
                    <a:blip r:embed="rId35" cstate="print"/>
                    <a:srcRect r="15293"/>
                    <a:stretch/>
                  </pic:blipFill>
                  <pic:spPr>
                    <a:xfrm>
                      <a:off x="0" y="0"/>
                      <a:ext cx="4956218" cy="3900304"/>
                    </a:xfrm>
                    <a:prstGeom prst="rect">
                      <a:avLst/>
                    </a:prstGeom>
                  </pic:spPr>
                </pic:pic>
              </a:graphicData>
            </a:graphic>
          </wp:inline>
        </w:drawing>
      </w:r>
    </w:p>
    <w:p w14:paraId="736630B5" w14:textId="77777777" w:rsidR="007964A7" w:rsidRDefault="007964A7" w:rsidP="006126F8">
      <w:pPr>
        <w:ind w:firstLine="0"/>
        <w:jc w:val="center"/>
      </w:pPr>
      <w:r>
        <w:t xml:space="preserve">Рисунок </w:t>
      </w:r>
      <w:r w:rsidR="00B147B9">
        <w:t>4</w:t>
      </w:r>
      <w:r w:rsidR="00BE1F97">
        <w:t>.</w:t>
      </w:r>
      <w:r w:rsidR="00B147B9">
        <w:t>5</w:t>
      </w:r>
      <w:r w:rsidR="00BE1F97">
        <w:t xml:space="preserve"> –</w:t>
      </w:r>
      <w:r>
        <w:t xml:space="preserve"> </w:t>
      </w:r>
      <w:r w:rsidR="001B2647">
        <w:t>К</w:t>
      </w:r>
      <w:r>
        <w:t>рива повноти</w:t>
      </w:r>
    </w:p>
    <w:p w14:paraId="3267817F" w14:textId="77777777" w:rsidR="00AD6DEB" w:rsidRDefault="00427C7B" w:rsidP="00427C7B">
      <w:pPr>
        <w:jc w:val="both"/>
      </w:pPr>
      <w:r>
        <w:t xml:space="preserve">На рисунку </w:t>
      </w:r>
      <w:r w:rsidR="00B147B9">
        <w:t>4</w:t>
      </w:r>
      <w:r>
        <w:t>.</w:t>
      </w:r>
      <w:r w:rsidR="00B147B9">
        <w:t>6</w:t>
      </w:r>
      <w:r>
        <w:t xml:space="preserve"> зображена с</w:t>
      </w:r>
      <w:r w:rsidR="00AD6DEB">
        <w:t>ередня точність (</w:t>
      </w:r>
      <w:proofErr w:type="spellStart"/>
      <w:r w:rsidR="00AD6DEB">
        <w:t>mAP</w:t>
      </w:r>
      <w:proofErr w:type="spellEnd"/>
      <w:r w:rsidR="00AD6DEB">
        <w:t xml:space="preserve">) - це метрика, яка використовується для оцінки моделей виявлення об'єктів, таких як </w:t>
      </w:r>
      <w:proofErr w:type="spellStart"/>
      <w:r w:rsidR="00AD6DEB">
        <w:t>Fast</w:t>
      </w:r>
      <w:proofErr w:type="spellEnd"/>
      <w:r w:rsidR="00AD6DEB">
        <w:t xml:space="preserve"> R-CNN, YOLO, </w:t>
      </w:r>
      <w:proofErr w:type="spellStart"/>
      <w:r w:rsidR="00AD6DEB">
        <w:t>Mask</w:t>
      </w:r>
      <w:proofErr w:type="spellEnd"/>
      <w:r w:rsidR="00AD6DEB">
        <w:t xml:space="preserve"> R-CNN тощо. Середнє значення середньої точності (AP) розраховується за значеннями відгуків від 0 до 1.</w:t>
      </w:r>
    </w:p>
    <w:p w14:paraId="47DFB4C9" w14:textId="77777777" w:rsidR="00AD6DEB" w:rsidRPr="00AD6DEB" w:rsidRDefault="00AD6DEB" w:rsidP="00427C7B">
      <w:pPr>
        <w:jc w:val="both"/>
        <w:rPr>
          <w:lang w:val="ru-RU"/>
        </w:rPr>
      </w:pPr>
      <w:r>
        <w:t xml:space="preserve">Формула </w:t>
      </w:r>
      <w:proofErr w:type="spellStart"/>
      <w:r>
        <w:t>mAP</w:t>
      </w:r>
      <w:proofErr w:type="spellEnd"/>
      <w:r>
        <w:t xml:space="preserve"> базується на наступних </w:t>
      </w:r>
      <w:proofErr w:type="spellStart"/>
      <w:r>
        <w:t>підпоказниках</w:t>
      </w:r>
      <w:proofErr w:type="spellEnd"/>
      <w:r>
        <w:t>:</w:t>
      </w:r>
      <w:r w:rsidRPr="00AD6DEB">
        <w:rPr>
          <w:lang w:val="ru-RU"/>
        </w:rPr>
        <w:t xml:space="preserve"> </w:t>
      </w:r>
      <w:r>
        <w:t>Матриця плутанини,</w:t>
      </w:r>
      <w:r w:rsidRPr="00AD6DEB">
        <w:rPr>
          <w:lang w:val="ru-RU"/>
        </w:rPr>
        <w:t xml:space="preserve"> </w:t>
      </w:r>
      <w:r>
        <w:t>Перетин над об'єднанням (</w:t>
      </w:r>
      <w:proofErr w:type="spellStart"/>
      <w:r>
        <w:t>IoU</w:t>
      </w:r>
      <w:proofErr w:type="spellEnd"/>
      <w:r>
        <w:t>),</w:t>
      </w:r>
      <w:r w:rsidRPr="00AD6DEB">
        <w:rPr>
          <w:lang w:val="ru-RU"/>
        </w:rPr>
        <w:t xml:space="preserve"> </w:t>
      </w:r>
      <w:r>
        <w:t>Відкликання, Точність</w:t>
      </w:r>
      <w:r w:rsidRPr="00AD6DEB">
        <w:rPr>
          <w:lang w:val="ru-RU"/>
        </w:rPr>
        <w:t>.</w:t>
      </w:r>
    </w:p>
    <w:p w14:paraId="6C276014" w14:textId="77777777" w:rsidR="007964A7" w:rsidRDefault="00022F0A" w:rsidP="00427C7B">
      <w:pPr>
        <w:spacing w:line="240" w:lineRule="auto"/>
        <w:ind w:hanging="270"/>
        <w:jc w:val="center"/>
      </w:pPr>
      <w:r w:rsidRPr="00022F0A">
        <w:rPr>
          <w:noProof/>
          <w:lang w:val="ru-RU"/>
        </w:rPr>
        <w:lastRenderedPageBreak/>
        <w:drawing>
          <wp:inline distT="0" distB="0" distL="0" distR="0" wp14:anchorId="12D2460E" wp14:editId="07E29FCC">
            <wp:extent cx="5273479" cy="3914775"/>
            <wp:effectExtent l="0" t="0" r="0" b="0"/>
            <wp:docPr id="5" name="Рисунок 4">
              <a:extLst xmlns:a="http://schemas.openxmlformats.org/drawingml/2006/main">
                <a:ext uri="{FF2B5EF4-FFF2-40B4-BE49-F238E27FC236}">
                  <a16:creationId xmlns:a16="http://schemas.microsoft.com/office/drawing/2014/main" id="{DB9466CA-38F2-64AE-6A6E-509ABD679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B9466CA-38F2-64AE-6A6E-509ABD67939A}"/>
                        </a:ext>
                      </a:extLst>
                    </pic:cNvPr>
                    <pic:cNvPicPr>
                      <a:picLocks noChangeAspect="1"/>
                    </pic:cNvPicPr>
                  </pic:nvPicPr>
                  <pic:blipFill rotWithShape="1">
                    <a:blip r:embed="rId36" cstate="print"/>
                    <a:srcRect r="11770" b="1753"/>
                    <a:stretch/>
                  </pic:blipFill>
                  <pic:spPr bwMode="auto">
                    <a:xfrm>
                      <a:off x="0" y="0"/>
                      <a:ext cx="5299535" cy="3934118"/>
                    </a:xfrm>
                    <a:prstGeom prst="rect">
                      <a:avLst/>
                    </a:prstGeom>
                    <a:ln>
                      <a:noFill/>
                    </a:ln>
                    <a:extLst>
                      <a:ext uri="{53640926-AAD7-44D8-BBD7-CCE9431645EC}">
                        <a14:shadowObscured xmlns:a14="http://schemas.microsoft.com/office/drawing/2010/main"/>
                      </a:ext>
                    </a:extLst>
                  </pic:spPr>
                </pic:pic>
              </a:graphicData>
            </a:graphic>
          </wp:inline>
        </w:drawing>
      </w:r>
    </w:p>
    <w:p w14:paraId="3D9DD008" w14:textId="77777777" w:rsidR="00463246" w:rsidRPr="00463246" w:rsidRDefault="00463246" w:rsidP="006126F8">
      <w:pPr>
        <w:ind w:firstLine="0"/>
        <w:jc w:val="center"/>
        <w:rPr>
          <w:lang w:val="en-US"/>
        </w:rPr>
      </w:pPr>
      <w:r>
        <w:t xml:space="preserve">Рисунок </w:t>
      </w:r>
      <w:r w:rsidR="00B147B9">
        <w:t>4</w:t>
      </w:r>
      <w:r w:rsidR="00BE1F97">
        <w:t>.</w:t>
      </w:r>
      <w:r w:rsidR="00B147B9">
        <w:t>6</w:t>
      </w:r>
      <w:r w:rsidR="00BE1F97">
        <w:t xml:space="preserve"> –</w:t>
      </w:r>
      <w:r>
        <w:t xml:space="preserve"> </w:t>
      </w:r>
      <w:proofErr w:type="spellStart"/>
      <w:r w:rsidR="00E308CD">
        <w:rPr>
          <w:lang w:val="en-US"/>
        </w:rPr>
        <w:t>mAP</w:t>
      </w:r>
      <w:proofErr w:type="spellEnd"/>
      <w:r w:rsidR="00CD353E">
        <w:rPr>
          <w:lang w:val="en-US"/>
        </w:rPr>
        <w:t>(</w:t>
      </w:r>
      <w:r>
        <w:rPr>
          <w:lang w:val="en-US"/>
        </w:rPr>
        <w:t xml:space="preserve">mean </w:t>
      </w:r>
      <w:r w:rsidR="00981D0C">
        <w:rPr>
          <w:lang w:val="en-US"/>
        </w:rPr>
        <w:t>A</w:t>
      </w:r>
      <w:r>
        <w:rPr>
          <w:lang w:val="en-US"/>
        </w:rPr>
        <w:t xml:space="preserve">verage </w:t>
      </w:r>
      <w:r w:rsidR="00981D0C">
        <w:rPr>
          <w:lang w:val="en-US"/>
        </w:rPr>
        <w:t>P</w:t>
      </w:r>
      <w:r>
        <w:rPr>
          <w:lang w:val="en-US"/>
        </w:rPr>
        <w:t>recision</w:t>
      </w:r>
      <w:r w:rsidR="00CD353E">
        <w:rPr>
          <w:lang w:val="en-US"/>
        </w:rPr>
        <w:t>)</w:t>
      </w:r>
    </w:p>
    <w:p w14:paraId="6A42AAFB" w14:textId="24A5F275" w:rsidR="00B070A3" w:rsidRDefault="00B070A3" w:rsidP="00B070A3">
      <w:pPr>
        <w:jc w:val="both"/>
      </w:pPr>
      <w:r>
        <w:t xml:space="preserve">На рисунку </w:t>
      </w:r>
      <w:r w:rsidR="00B147B9">
        <w:t>4</w:t>
      </w:r>
      <w:r>
        <w:t>.</w:t>
      </w:r>
      <w:r w:rsidR="00B147B9">
        <w:t>7</w:t>
      </w:r>
      <w:r>
        <w:t xml:space="preserve"> зображена F міра, яка поєднує влучність та повноту, є їх середнім гармонійним. При аналізі кривої було вибрано довірчу ймовірність: 85%, яка згодом була використана в розробці головного скрипт</w:t>
      </w:r>
      <w:r w:rsidR="004C2E41">
        <w:t>у</w:t>
      </w:r>
      <w:r>
        <w:t xml:space="preserve"> для виведення результатів із впевненістю вище заданого порогу.</w:t>
      </w:r>
    </w:p>
    <w:p w14:paraId="1AA6447D" w14:textId="77777777" w:rsidR="00463246" w:rsidRDefault="00022F0A" w:rsidP="004C2E41">
      <w:pPr>
        <w:spacing w:line="240" w:lineRule="auto"/>
        <w:ind w:firstLine="0"/>
        <w:jc w:val="center"/>
      </w:pPr>
      <w:r w:rsidRPr="00022F0A">
        <w:rPr>
          <w:noProof/>
          <w:lang w:val="ru-RU"/>
        </w:rPr>
        <w:drawing>
          <wp:inline distT="0" distB="0" distL="0" distR="0" wp14:anchorId="6154EF30" wp14:editId="7BE3CD9B">
            <wp:extent cx="4958715" cy="3571629"/>
            <wp:effectExtent l="0" t="0" r="0" b="0"/>
            <wp:docPr id="1219795835" name="Рисунок 1219795835">
              <a:extLst xmlns:a="http://schemas.openxmlformats.org/drawingml/2006/main">
                <a:ext uri="{FF2B5EF4-FFF2-40B4-BE49-F238E27FC236}">
                  <a16:creationId xmlns:a16="http://schemas.microsoft.com/office/drawing/2014/main" id="{E22760EA-B522-533A-A609-ABC68452F0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22760EA-B522-533A-A609-ABC68452F0FA}"/>
                        </a:ext>
                      </a:extLst>
                    </pic:cNvPr>
                    <pic:cNvPicPr>
                      <a:picLocks noChangeAspect="1"/>
                    </pic:cNvPicPr>
                  </pic:nvPicPr>
                  <pic:blipFill rotWithShape="1">
                    <a:blip r:embed="rId37" cstate="print"/>
                    <a:srcRect t="1799" r="10757" b="1784"/>
                    <a:stretch/>
                  </pic:blipFill>
                  <pic:spPr bwMode="auto">
                    <a:xfrm>
                      <a:off x="0" y="0"/>
                      <a:ext cx="4983814" cy="3589707"/>
                    </a:xfrm>
                    <a:prstGeom prst="rect">
                      <a:avLst/>
                    </a:prstGeom>
                    <a:ln>
                      <a:noFill/>
                    </a:ln>
                    <a:extLst>
                      <a:ext uri="{53640926-AAD7-44D8-BBD7-CCE9431645EC}">
                        <a14:shadowObscured xmlns:a14="http://schemas.microsoft.com/office/drawing/2010/main"/>
                      </a:ext>
                    </a:extLst>
                  </pic:spPr>
                </pic:pic>
              </a:graphicData>
            </a:graphic>
          </wp:inline>
        </w:drawing>
      </w:r>
    </w:p>
    <w:p w14:paraId="779E3910" w14:textId="77777777" w:rsidR="002F6B34" w:rsidRPr="006F5F35" w:rsidRDefault="002F6B34" w:rsidP="006126F8">
      <w:pPr>
        <w:ind w:firstLine="0"/>
        <w:jc w:val="center"/>
      </w:pPr>
      <w:r>
        <w:t xml:space="preserve">Рисунок </w:t>
      </w:r>
      <w:r w:rsidR="00B147B9">
        <w:t>4</w:t>
      </w:r>
      <w:r w:rsidR="00BE1F97">
        <w:t>.</w:t>
      </w:r>
      <w:r w:rsidR="00B147B9">
        <w:t>7</w:t>
      </w:r>
      <w:r w:rsidR="00BE1F97">
        <w:t xml:space="preserve"> –</w:t>
      </w:r>
      <w:r>
        <w:t xml:space="preserve"> </w:t>
      </w:r>
      <w:r w:rsidR="001B2647">
        <w:t>К</w:t>
      </w:r>
      <w:r>
        <w:t xml:space="preserve">рива </w:t>
      </w:r>
      <w:r>
        <w:rPr>
          <w:lang w:val="en-US"/>
        </w:rPr>
        <w:t>F</w:t>
      </w:r>
      <w:r w:rsidRPr="006F5F35">
        <w:t>1</w:t>
      </w:r>
    </w:p>
    <w:p w14:paraId="7886F7E3" w14:textId="77777777" w:rsidR="00D2537D" w:rsidRDefault="00CC0737" w:rsidP="00D2537D">
      <w:pPr>
        <w:pStyle w:val="2"/>
      </w:pPr>
      <w:bookmarkStart w:id="32" w:name="_Toc137990062"/>
      <w:r>
        <w:lastRenderedPageBreak/>
        <w:t>4</w:t>
      </w:r>
      <w:r w:rsidR="00D2537D">
        <w:t>.</w:t>
      </w:r>
      <w:r>
        <w:t>3</w:t>
      </w:r>
      <w:r w:rsidR="00D2537D">
        <w:t xml:space="preserve"> Приклад виявлення об’єктів</w:t>
      </w:r>
      <w:bookmarkEnd w:id="32"/>
    </w:p>
    <w:p w14:paraId="6CE0BDCB" w14:textId="77777777" w:rsidR="00782D7E" w:rsidRDefault="00782D7E" w:rsidP="00D2537D">
      <w:pPr>
        <w:jc w:val="both"/>
      </w:pPr>
      <w:r>
        <w:t>Нижче приведу кілька скріншотів які показують результат виводу програми.</w:t>
      </w:r>
    </w:p>
    <w:p w14:paraId="04DDF82E" w14:textId="77777777" w:rsidR="00782D7E" w:rsidRDefault="00782D7E" w:rsidP="00782D7E">
      <w:pPr>
        <w:spacing w:line="240" w:lineRule="auto"/>
        <w:ind w:firstLine="0"/>
        <w:jc w:val="both"/>
      </w:pPr>
      <w:r w:rsidRPr="00782D7E">
        <w:rPr>
          <w:noProof/>
          <w:lang w:val="ru-RU"/>
        </w:rPr>
        <w:drawing>
          <wp:inline distT="0" distB="0" distL="0" distR="0" wp14:anchorId="60122E33" wp14:editId="3483435A">
            <wp:extent cx="6003838" cy="2504661"/>
            <wp:effectExtent l="0" t="0" r="0" b="0"/>
            <wp:docPr id="1445119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19842" name=""/>
                    <pic:cNvPicPr/>
                  </pic:nvPicPr>
                  <pic:blipFill>
                    <a:blip r:embed="rId38" cstate="print"/>
                    <a:stretch>
                      <a:fillRect/>
                    </a:stretch>
                  </pic:blipFill>
                  <pic:spPr>
                    <a:xfrm>
                      <a:off x="0" y="0"/>
                      <a:ext cx="6053427" cy="2525348"/>
                    </a:xfrm>
                    <a:prstGeom prst="rect">
                      <a:avLst/>
                    </a:prstGeom>
                  </pic:spPr>
                </pic:pic>
              </a:graphicData>
            </a:graphic>
          </wp:inline>
        </w:drawing>
      </w:r>
    </w:p>
    <w:p w14:paraId="5286B1AF" w14:textId="77777777" w:rsidR="00782D7E" w:rsidRDefault="00782D7E" w:rsidP="00782D7E">
      <w:pPr>
        <w:ind w:firstLine="0"/>
        <w:jc w:val="center"/>
      </w:pPr>
      <w:r>
        <w:t xml:space="preserve">Рисунок </w:t>
      </w:r>
      <w:r w:rsidR="00B147B9">
        <w:t>4</w:t>
      </w:r>
      <w:r>
        <w:t>.</w:t>
      </w:r>
      <w:r w:rsidR="00B147B9">
        <w:t>8</w:t>
      </w:r>
      <w:r>
        <w:t xml:space="preserve"> – приклад виявлення моделі спецназу</w:t>
      </w:r>
    </w:p>
    <w:p w14:paraId="145B7087" w14:textId="77777777" w:rsidR="00782D7E" w:rsidRDefault="00782D7E" w:rsidP="00782D7E">
      <w:pPr>
        <w:jc w:val="both"/>
      </w:pPr>
      <w:r>
        <w:t xml:space="preserve">На рисунку </w:t>
      </w:r>
      <w:r w:rsidR="00B147B9">
        <w:t>4</w:t>
      </w:r>
      <w:r>
        <w:t>.</w:t>
      </w:r>
      <w:r w:rsidR="00B147B9">
        <w:t>8</w:t>
      </w:r>
      <w:r>
        <w:t xml:space="preserve"> видно 2 вікна: ліве це вікно з грою а праве це результат оброблений </w:t>
      </w:r>
      <w:proofErr w:type="spellStart"/>
      <w:r>
        <w:t>нейромережею</w:t>
      </w:r>
      <w:proofErr w:type="spellEnd"/>
      <w:r>
        <w:t>, який повертається із програми. В ньому можна побачити темно синю рамку навколо моделі гравця спецназу, та світло синю навколо його голови.</w:t>
      </w:r>
    </w:p>
    <w:p w14:paraId="12F89861" w14:textId="77777777" w:rsidR="00782D7E" w:rsidRDefault="00782D7E" w:rsidP="004C2E41">
      <w:pPr>
        <w:spacing w:before="240" w:line="240" w:lineRule="auto"/>
        <w:ind w:firstLine="0"/>
        <w:jc w:val="both"/>
      </w:pPr>
      <w:r w:rsidRPr="00782D7E">
        <w:rPr>
          <w:noProof/>
          <w:lang w:val="ru-RU"/>
        </w:rPr>
        <w:drawing>
          <wp:inline distT="0" distB="0" distL="0" distR="0" wp14:anchorId="2ABBB1F5" wp14:editId="7DA6CACF">
            <wp:extent cx="6122035" cy="2553970"/>
            <wp:effectExtent l="0" t="0" r="0" b="0"/>
            <wp:docPr id="1571879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9306" name=""/>
                    <pic:cNvPicPr/>
                  </pic:nvPicPr>
                  <pic:blipFill>
                    <a:blip r:embed="rId39" cstate="print"/>
                    <a:stretch>
                      <a:fillRect/>
                    </a:stretch>
                  </pic:blipFill>
                  <pic:spPr>
                    <a:xfrm>
                      <a:off x="0" y="0"/>
                      <a:ext cx="6122035" cy="2553970"/>
                    </a:xfrm>
                    <a:prstGeom prst="rect">
                      <a:avLst/>
                    </a:prstGeom>
                  </pic:spPr>
                </pic:pic>
              </a:graphicData>
            </a:graphic>
          </wp:inline>
        </w:drawing>
      </w:r>
    </w:p>
    <w:p w14:paraId="65FA7097" w14:textId="77777777" w:rsidR="00782D7E" w:rsidRDefault="00782D7E" w:rsidP="00782D7E">
      <w:pPr>
        <w:ind w:firstLine="0"/>
        <w:jc w:val="center"/>
      </w:pPr>
      <w:r>
        <w:t xml:space="preserve">Рисунок </w:t>
      </w:r>
      <w:r w:rsidR="004C6B0A" w:rsidRPr="004C6B0A">
        <w:rPr>
          <w:lang w:val="ru-RU"/>
        </w:rPr>
        <w:t>4</w:t>
      </w:r>
      <w:r>
        <w:t>.</w:t>
      </w:r>
      <w:r w:rsidR="004C6B0A" w:rsidRPr="004C6B0A">
        <w:rPr>
          <w:lang w:val="ru-RU"/>
        </w:rPr>
        <w:t>9</w:t>
      </w:r>
      <w:r>
        <w:t xml:space="preserve"> –</w:t>
      </w:r>
      <w:r w:rsidRPr="00782D7E">
        <w:t xml:space="preserve"> </w:t>
      </w:r>
      <w:r>
        <w:t>приклад виявлення моделі терориста</w:t>
      </w:r>
    </w:p>
    <w:p w14:paraId="53BE4944" w14:textId="77777777" w:rsidR="00BD5F9A" w:rsidRDefault="00600281" w:rsidP="00782D7E">
      <w:pPr>
        <w:jc w:val="both"/>
      </w:pPr>
      <w:r>
        <w:t xml:space="preserve">На рисунку </w:t>
      </w:r>
      <w:r w:rsidR="004C6B0A" w:rsidRPr="004C6B0A">
        <w:rPr>
          <w:lang w:val="ru-RU"/>
        </w:rPr>
        <w:t>4</w:t>
      </w:r>
      <w:r>
        <w:t>.</w:t>
      </w:r>
      <w:r w:rsidR="004C6B0A" w:rsidRPr="004C6B0A">
        <w:rPr>
          <w:lang w:val="ru-RU"/>
        </w:rPr>
        <w:t>9</w:t>
      </w:r>
      <w:r>
        <w:t xml:space="preserve"> аналогічний приклад, тільки вже з моделями терориста. Червоною рамкою обводиться його тіло, оранжевою – голова.</w:t>
      </w:r>
    </w:p>
    <w:p w14:paraId="460D8B92" w14:textId="77777777" w:rsidR="00782D7E" w:rsidRDefault="00BD5F9A" w:rsidP="004C6B0A">
      <w:pPr>
        <w:spacing w:line="240" w:lineRule="auto"/>
        <w:ind w:firstLine="0"/>
        <w:jc w:val="center"/>
      </w:pPr>
      <w:r w:rsidRPr="00BD5F9A">
        <w:rPr>
          <w:noProof/>
          <w:lang w:val="ru-RU"/>
        </w:rPr>
        <w:lastRenderedPageBreak/>
        <w:drawing>
          <wp:inline distT="0" distB="0" distL="0" distR="0" wp14:anchorId="02BF59FE" wp14:editId="01EC233E">
            <wp:extent cx="6122035" cy="2547620"/>
            <wp:effectExtent l="0" t="0" r="0" b="5080"/>
            <wp:docPr id="5393767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6721" name=""/>
                    <pic:cNvPicPr/>
                  </pic:nvPicPr>
                  <pic:blipFill>
                    <a:blip r:embed="rId40" cstate="print"/>
                    <a:stretch>
                      <a:fillRect/>
                    </a:stretch>
                  </pic:blipFill>
                  <pic:spPr>
                    <a:xfrm>
                      <a:off x="0" y="0"/>
                      <a:ext cx="6122035" cy="2547620"/>
                    </a:xfrm>
                    <a:prstGeom prst="rect">
                      <a:avLst/>
                    </a:prstGeom>
                  </pic:spPr>
                </pic:pic>
              </a:graphicData>
            </a:graphic>
          </wp:inline>
        </w:drawing>
      </w:r>
    </w:p>
    <w:p w14:paraId="10B04007" w14:textId="77777777" w:rsidR="00BD5F9A" w:rsidRDefault="00BD5F9A" w:rsidP="00BD5F9A">
      <w:pPr>
        <w:ind w:firstLine="0"/>
        <w:jc w:val="center"/>
      </w:pPr>
      <w:r>
        <w:t xml:space="preserve">Рисунок </w:t>
      </w:r>
      <w:r w:rsidR="004C6B0A" w:rsidRPr="004C6B0A">
        <w:rPr>
          <w:lang w:val="ru-RU"/>
        </w:rPr>
        <w:t>4</w:t>
      </w:r>
      <w:r>
        <w:t>.1</w:t>
      </w:r>
      <w:r w:rsidR="004C6B0A" w:rsidRPr="004C6B0A">
        <w:rPr>
          <w:lang w:val="ru-RU"/>
        </w:rPr>
        <w:t>0</w:t>
      </w:r>
      <w:r>
        <w:t xml:space="preserve"> –</w:t>
      </w:r>
      <w:r w:rsidRPr="00782D7E">
        <w:t xml:space="preserve"> </w:t>
      </w:r>
      <w:r>
        <w:t>приклад виявлення моделі терориста без прицілу</w:t>
      </w:r>
    </w:p>
    <w:p w14:paraId="5494F3CE" w14:textId="77777777" w:rsidR="00782D7E" w:rsidRDefault="00BD5F9A" w:rsidP="001775E6">
      <w:pPr>
        <w:ind w:firstLine="567"/>
        <w:jc w:val="both"/>
      </w:pPr>
      <w:r>
        <w:t xml:space="preserve">На рисунку </w:t>
      </w:r>
      <w:r w:rsidR="004C6B0A" w:rsidRPr="004C6B0A">
        <w:rPr>
          <w:lang w:val="ru-RU"/>
        </w:rPr>
        <w:t>4</w:t>
      </w:r>
      <w:r>
        <w:t>.1</w:t>
      </w:r>
      <w:r w:rsidR="004C6B0A" w:rsidRPr="004C6B0A">
        <w:rPr>
          <w:lang w:val="ru-RU"/>
        </w:rPr>
        <w:t>0</w:t>
      </w:r>
      <w:r>
        <w:t xml:space="preserve"> візуалізує можливість виявлення без використання прицілу.</w:t>
      </w:r>
    </w:p>
    <w:p w14:paraId="715A0691" w14:textId="77777777" w:rsidR="00D2537D" w:rsidRDefault="00CC0737" w:rsidP="00D2537D">
      <w:pPr>
        <w:pStyle w:val="2"/>
      </w:pPr>
      <w:bookmarkStart w:id="33" w:name="_Toc137990063"/>
      <w:r>
        <w:t>4</w:t>
      </w:r>
      <w:r w:rsidR="00D2537D">
        <w:t>.</w:t>
      </w:r>
      <w:r>
        <w:t>4</w:t>
      </w:r>
      <w:r w:rsidR="00D2537D">
        <w:t xml:space="preserve"> </w:t>
      </w:r>
      <w:r>
        <w:t xml:space="preserve">Приклад </w:t>
      </w:r>
      <w:r w:rsidR="00697553">
        <w:t xml:space="preserve">авто </w:t>
      </w:r>
      <w:r>
        <w:t>наведення</w:t>
      </w:r>
      <w:r w:rsidR="00697553">
        <w:t xml:space="preserve"> прицілу на об’єкт</w:t>
      </w:r>
      <w:bookmarkEnd w:id="33"/>
    </w:p>
    <w:p w14:paraId="5B2A4239" w14:textId="02F4BE1B" w:rsidR="003C72BE" w:rsidRPr="003C72BE" w:rsidRDefault="003C72BE" w:rsidP="003C72BE">
      <w:r>
        <w:t>Наведення працює наступним чином: у функцію наведення передаються (</w:t>
      </w:r>
      <w:proofErr w:type="spellStart"/>
      <w:r>
        <w:rPr>
          <w:lang w:val="en-US"/>
        </w:rPr>
        <w:t>x,y</w:t>
      </w:r>
      <w:proofErr w:type="spellEnd"/>
      <w:r>
        <w:t>)</w:t>
      </w:r>
      <w:r>
        <w:rPr>
          <w:lang w:val="en-US"/>
        </w:rPr>
        <w:t xml:space="preserve"> </w:t>
      </w:r>
      <w:r>
        <w:t xml:space="preserve">координати куди потрібно перемістити мишку, потім вони передаються до алгоритму </w:t>
      </w:r>
      <w:proofErr w:type="spellStart"/>
      <w:r>
        <w:rPr>
          <w:lang w:val="en-US"/>
        </w:rPr>
        <w:t>windmouse</w:t>
      </w:r>
      <w:proofErr w:type="spellEnd"/>
      <w:r>
        <w:rPr>
          <w:lang w:val="en-US"/>
        </w:rPr>
        <w:t xml:space="preserve"> </w:t>
      </w:r>
      <w:r>
        <w:t xml:space="preserve">який повертає проміжні координати для переходу, після цього проводиться </w:t>
      </w:r>
      <w:r w:rsidR="00FF63D4">
        <w:t>відносне пересування курсору.</w:t>
      </w:r>
    </w:p>
    <w:p w14:paraId="25BAD5A0" w14:textId="77777777" w:rsidR="004C6B0A" w:rsidRPr="004C6B0A" w:rsidRDefault="004C6B0A" w:rsidP="004C6B0A">
      <w:r>
        <w:t>На рисунку 4.1</w:t>
      </w:r>
      <w:r>
        <w:rPr>
          <w:lang w:val="ru-RU"/>
        </w:rPr>
        <w:t xml:space="preserve">1 </w:t>
      </w:r>
      <w:r w:rsidRPr="00A33DCA">
        <w:t>зображено результат наведення, який виводиться в консоль. В першому рядку вказані кінцеві координати, куди  мишка повинна рухатись, а в другому – координати мишки після завершення скрипту переміщення. Похибка в декілька пікселів це нормально, адже під час переміщення людина може порухати мишку.</w:t>
      </w:r>
    </w:p>
    <w:p w14:paraId="0BA212CD" w14:textId="77777777" w:rsidR="00CC0737" w:rsidRDefault="00B147B9" w:rsidP="004C6B0A">
      <w:pPr>
        <w:spacing w:line="240" w:lineRule="auto"/>
        <w:ind w:hanging="567"/>
        <w:jc w:val="center"/>
      </w:pPr>
      <w:r w:rsidRPr="00B147B9">
        <w:rPr>
          <w:noProof/>
          <w:lang w:val="ru-RU"/>
        </w:rPr>
        <w:drawing>
          <wp:inline distT="0" distB="0" distL="0" distR="0" wp14:anchorId="5B10BD51" wp14:editId="2C3BBB51">
            <wp:extent cx="2268976" cy="603849"/>
            <wp:effectExtent l="0" t="0" r="0" b="6350"/>
            <wp:docPr id="1892417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7777" name=""/>
                    <pic:cNvPicPr/>
                  </pic:nvPicPr>
                  <pic:blipFill rotWithShape="1">
                    <a:blip r:embed="rId41" cstate="print"/>
                    <a:srcRect t="48566" r="79814"/>
                    <a:stretch/>
                  </pic:blipFill>
                  <pic:spPr bwMode="auto">
                    <a:xfrm>
                      <a:off x="0" y="0"/>
                      <a:ext cx="2292758" cy="610178"/>
                    </a:xfrm>
                    <a:prstGeom prst="rect">
                      <a:avLst/>
                    </a:prstGeom>
                    <a:ln>
                      <a:noFill/>
                    </a:ln>
                    <a:extLst>
                      <a:ext uri="{53640926-AAD7-44D8-BBD7-CCE9431645EC}">
                        <a14:shadowObscured xmlns:a14="http://schemas.microsoft.com/office/drawing/2010/main"/>
                      </a:ext>
                    </a:extLst>
                  </pic:spPr>
                </pic:pic>
              </a:graphicData>
            </a:graphic>
          </wp:inline>
        </w:drawing>
      </w:r>
    </w:p>
    <w:p w14:paraId="63B7F460" w14:textId="77777777" w:rsidR="004C6B0A" w:rsidRPr="00DD6470" w:rsidRDefault="004C6B0A" w:rsidP="00B147B9">
      <w:pPr>
        <w:ind w:hanging="567"/>
        <w:jc w:val="center"/>
        <w:rPr>
          <w:lang w:val="ru-RU"/>
        </w:rPr>
      </w:pPr>
      <w:r>
        <w:t xml:space="preserve">Рисунок </w:t>
      </w:r>
      <w:r w:rsidRPr="004C6B0A">
        <w:rPr>
          <w:lang w:val="ru-RU"/>
        </w:rPr>
        <w:t>4</w:t>
      </w:r>
      <w:r>
        <w:t>.1</w:t>
      </w:r>
      <w:r>
        <w:rPr>
          <w:lang w:val="ru-RU"/>
        </w:rPr>
        <w:t>1</w:t>
      </w:r>
      <w:r>
        <w:t xml:space="preserve"> –</w:t>
      </w:r>
      <w:r w:rsidRPr="004C6B0A">
        <w:rPr>
          <w:lang w:val="ru-RU"/>
        </w:rPr>
        <w:t xml:space="preserve"> </w:t>
      </w:r>
      <w:r>
        <w:rPr>
          <w:lang w:val="ru-RU"/>
        </w:rPr>
        <w:t xml:space="preserve">результат </w:t>
      </w:r>
      <w:r w:rsidRPr="00A33DCA">
        <w:t>наведення</w:t>
      </w:r>
      <w:r w:rsidR="00024315" w:rsidRPr="00DD6470">
        <w:rPr>
          <w:lang w:val="ru-RU"/>
        </w:rPr>
        <w:t>.</w:t>
      </w:r>
    </w:p>
    <w:p w14:paraId="14562533" w14:textId="77777777" w:rsidR="00FB302A" w:rsidRPr="00FB302A" w:rsidRDefault="00FB302A" w:rsidP="00FB302A"/>
    <w:p w14:paraId="2E4C6093" w14:textId="62A9B913" w:rsidR="00FB302A" w:rsidRPr="00FB302A" w:rsidRDefault="00FB302A" w:rsidP="00FB302A">
      <w:pPr>
        <w:pStyle w:val="2"/>
      </w:pPr>
      <w:bookmarkStart w:id="34" w:name="_Toc137990064"/>
      <w:r>
        <w:t>4.5 Інструкція використання</w:t>
      </w:r>
      <w:bookmarkEnd w:id="34"/>
    </w:p>
    <w:p w14:paraId="255F5FF7" w14:textId="56FD86AE" w:rsidR="00225AD9" w:rsidRDefault="003117CF" w:rsidP="00392D08">
      <w:pPr>
        <w:jc w:val="both"/>
      </w:pPr>
      <w:r>
        <w:t>Для навчання своєї нейромережі</w:t>
      </w:r>
      <w:r w:rsidR="00594CA6">
        <w:t xml:space="preserve"> користувач</w:t>
      </w:r>
      <w:r>
        <w:t xml:space="preserve"> мож</w:t>
      </w:r>
      <w:r w:rsidR="00594CA6">
        <w:t>е</w:t>
      </w:r>
      <w:r>
        <w:t xml:space="preserve"> використати свій набір даних або загрузити той</w:t>
      </w:r>
      <w:r w:rsidR="00594CA6">
        <w:t>,</w:t>
      </w:r>
      <w:r>
        <w:t xml:space="preserve"> який використовувався в цій </w:t>
      </w:r>
      <w:r w:rsidR="00172F5C">
        <w:t>дипломн</w:t>
      </w:r>
      <w:r>
        <w:t>ій роботі.</w:t>
      </w:r>
      <w:r w:rsidR="00672898">
        <w:t xml:space="preserve"> Друге </w:t>
      </w:r>
      <w:r w:rsidR="00672898">
        <w:rPr>
          <w:color w:val="000000"/>
        </w:rPr>
        <w:t>п</w:t>
      </w:r>
      <w:r>
        <w:rPr>
          <w:color w:val="000000"/>
        </w:rPr>
        <w:t>осилання в додатку A.</w:t>
      </w:r>
    </w:p>
    <w:p w14:paraId="56F14D16" w14:textId="1B8C157B" w:rsidR="00225AD9" w:rsidRDefault="00902356" w:rsidP="00392D08">
      <w:pPr>
        <w:jc w:val="both"/>
      </w:pPr>
      <w:r>
        <w:lastRenderedPageBreak/>
        <w:t xml:space="preserve">Також можна скористатись </w:t>
      </w:r>
      <w:r w:rsidR="000F3B71">
        <w:t>готовим</w:t>
      </w:r>
      <w:r>
        <w:t xml:space="preserve"> блокнотом</w:t>
      </w:r>
      <w:r w:rsidR="000F3B71">
        <w:t>,</w:t>
      </w:r>
      <w:r>
        <w:t xml:space="preserve"> скопіювавши його з </w:t>
      </w:r>
      <w:proofErr w:type="spellStart"/>
      <w:r>
        <w:t>GoogleColab</w:t>
      </w:r>
      <w:proofErr w:type="spellEnd"/>
      <w:r>
        <w:t xml:space="preserve">. </w:t>
      </w:r>
      <w:r w:rsidR="00457C6E">
        <w:t>Третє</w:t>
      </w:r>
      <w:r w:rsidR="006F6E10">
        <w:t xml:space="preserve"> посилання</w:t>
      </w:r>
      <w:r>
        <w:t xml:space="preserve"> в додатку A.</w:t>
      </w:r>
    </w:p>
    <w:p w14:paraId="02273457" w14:textId="1336F9AB" w:rsidR="00225AD9" w:rsidRDefault="00323A7D" w:rsidP="00392D08">
      <w:pPr>
        <w:jc w:val="both"/>
      </w:pPr>
      <w:r>
        <w:t xml:space="preserve">Якщо </w:t>
      </w:r>
      <w:r w:rsidR="00594CA6">
        <w:t xml:space="preserve">є потреба </w:t>
      </w:r>
      <w:r>
        <w:t>скористатись вже натренованою моделлю, то мож</w:t>
      </w:r>
      <w:r w:rsidR="00431B2C">
        <w:t>на</w:t>
      </w:r>
      <w:r>
        <w:t xml:space="preserve"> </w:t>
      </w:r>
      <w:r w:rsidR="00CA4500">
        <w:t>завантажити</w:t>
      </w:r>
      <w:r>
        <w:t xml:space="preserve"> ваги</w:t>
      </w:r>
      <w:r w:rsidR="00431B2C">
        <w:t xml:space="preserve"> за </w:t>
      </w:r>
      <w:r w:rsidR="00457C6E">
        <w:t>четвертим</w:t>
      </w:r>
      <w:r>
        <w:t xml:space="preserve"> </w:t>
      </w:r>
      <w:r w:rsidR="00431B2C">
        <w:t>п</w:t>
      </w:r>
      <w:r>
        <w:t>осилання</w:t>
      </w:r>
      <w:r w:rsidR="003C55A4">
        <w:t>м</w:t>
      </w:r>
      <w:r>
        <w:t xml:space="preserve"> в додатку А.</w:t>
      </w:r>
    </w:p>
    <w:p w14:paraId="350F9DEF" w14:textId="305A9AE3" w:rsidR="00BD2B94" w:rsidRDefault="00323A7D" w:rsidP="00943940">
      <w:pPr>
        <w:jc w:val="both"/>
      </w:pPr>
      <w:r>
        <w:t xml:space="preserve">Коли </w:t>
      </w:r>
      <w:r w:rsidR="00594CA6">
        <w:t xml:space="preserve">вже </w:t>
      </w:r>
      <w:r>
        <w:t xml:space="preserve">є навчена модель(файл із розширенням </w:t>
      </w:r>
      <w:r w:rsidRPr="00323A7D">
        <w:rPr>
          <w:lang w:val="ru-RU"/>
        </w:rPr>
        <w:t>.</w:t>
      </w:r>
      <w:r>
        <w:rPr>
          <w:lang w:val="en-US"/>
        </w:rPr>
        <w:t>pt</w:t>
      </w:r>
      <w:r>
        <w:t>), мож</w:t>
      </w:r>
      <w:r w:rsidR="00594CA6">
        <w:t>на</w:t>
      </w:r>
      <w:r>
        <w:t xml:space="preserve"> запустити головний скрипт</w:t>
      </w:r>
      <w:r w:rsidR="00CA4500">
        <w:t xml:space="preserve"> (</w:t>
      </w:r>
      <w:r w:rsidR="00CA4500">
        <w:rPr>
          <w:lang w:val="en-US"/>
        </w:rPr>
        <w:t>main.py</w:t>
      </w:r>
      <w:r w:rsidR="00CA4500">
        <w:t>)</w:t>
      </w:r>
      <w:r>
        <w:t xml:space="preserve">. Важливо запускати </w:t>
      </w:r>
      <w:r w:rsidR="00BD2B94">
        <w:t>його</w:t>
      </w:r>
      <w:r>
        <w:t xml:space="preserve"> в одн</w:t>
      </w:r>
      <w:r w:rsidR="00A208FA">
        <w:t>і</w:t>
      </w:r>
      <w:r>
        <w:t xml:space="preserve">й директорії з файлом </w:t>
      </w:r>
      <w:r w:rsidR="00EF0FB4">
        <w:t xml:space="preserve">розширення </w:t>
      </w:r>
      <w:r w:rsidR="00594CA6" w:rsidRPr="00EF0FB4">
        <w:rPr>
          <w:lang w:val="ru-RU"/>
        </w:rPr>
        <w:t>“</w:t>
      </w:r>
      <w:r w:rsidRPr="00C21193">
        <w:rPr>
          <w:lang w:val="ru-RU"/>
        </w:rPr>
        <w:t>.</w:t>
      </w:r>
      <w:r>
        <w:rPr>
          <w:lang w:val="en-US"/>
        </w:rPr>
        <w:t>pt</w:t>
      </w:r>
      <w:r w:rsidR="00594CA6" w:rsidRPr="00EF0FB4">
        <w:rPr>
          <w:lang w:val="ru-RU"/>
        </w:rPr>
        <w:t>”</w:t>
      </w:r>
      <w:r w:rsidR="00C21193" w:rsidRPr="00C21193">
        <w:rPr>
          <w:lang w:val="ru-RU"/>
        </w:rPr>
        <w:t>.</w:t>
      </w:r>
      <w:r w:rsidR="00C21193">
        <w:t xml:space="preserve"> </w:t>
      </w:r>
      <w:r w:rsidR="00653E52">
        <w:t>Лістинг</w:t>
      </w:r>
      <w:r w:rsidR="00C21193">
        <w:t xml:space="preserve"> скрипту знаходиться в додатку </w:t>
      </w:r>
      <w:r w:rsidR="00653E52">
        <w:t>Б</w:t>
      </w:r>
      <w:r w:rsidR="00C21193" w:rsidRPr="003F1D2B">
        <w:t>.</w:t>
      </w:r>
    </w:p>
    <w:p w14:paraId="3315520D" w14:textId="1A3B2C35" w:rsidR="00572E53" w:rsidRDefault="00572E53" w:rsidP="00943940">
      <w:pPr>
        <w:jc w:val="both"/>
      </w:pPr>
      <w:r>
        <w:t>Після того як додаток запущено в користувача  автоматично запуститься процес виявлення об’єктів на екрані. Для економії ресурсів комп’ютера можна призупинити цю функцію натиснувши на клавішу «</w:t>
      </w:r>
      <w:r>
        <w:rPr>
          <w:lang w:val="en-US"/>
        </w:rPr>
        <w:t>END</w:t>
      </w:r>
      <w:r>
        <w:t>»</w:t>
      </w:r>
      <w:r>
        <w:rPr>
          <w:lang w:val="en-US"/>
        </w:rPr>
        <w:t xml:space="preserve">, </w:t>
      </w:r>
      <w:r>
        <w:t xml:space="preserve">та відновити </w:t>
      </w:r>
      <w:r w:rsidR="000A349C">
        <w:t>його роботу</w:t>
      </w:r>
      <w:r>
        <w:t xml:space="preserve"> натиснувши на  клавішу «</w:t>
      </w:r>
      <w:r>
        <w:rPr>
          <w:lang w:val="en-US"/>
        </w:rPr>
        <w:t>HOME</w:t>
      </w:r>
      <w:r>
        <w:t>».</w:t>
      </w:r>
    </w:p>
    <w:p w14:paraId="5CB71B0D" w14:textId="37444831" w:rsidR="000A349C" w:rsidRPr="000A349C" w:rsidRDefault="000A349C" w:rsidP="00943940">
      <w:pPr>
        <w:jc w:val="both"/>
      </w:pPr>
      <w:r>
        <w:t>Також можна не призупиняти виконання всієї програми, а зупинити лише автоматичне наведення використовуючи клавіші «</w:t>
      </w:r>
      <w:r>
        <w:rPr>
          <w:lang w:val="en-US"/>
        </w:rPr>
        <w:t>Left ALT</w:t>
      </w:r>
      <w:r>
        <w:t>»</w:t>
      </w:r>
      <w:r>
        <w:rPr>
          <w:lang w:val="en-US"/>
        </w:rPr>
        <w:t xml:space="preserve"> </w:t>
      </w:r>
      <w:r>
        <w:t>для зупинки, та «</w:t>
      </w:r>
      <w:r>
        <w:rPr>
          <w:lang w:val="en-US"/>
        </w:rPr>
        <w:t>Left Shift</w:t>
      </w:r>
      <w:r>
        <w:t>»</w:t>
      </w:r>
      <w:r>
        <w:rPr>
          <w:lang w:val="en-US"/>
        </w:rPr>
        <w:t xml:space="preserve"> </w:t>
      </w:r>
      <w:r>
        <w:t>для відновлення роботи.</w:t>
      </w:r>
    </w:p>
    <w:p w14:paraId="2044FCD6" w14:textId="7795B3E9" w:rsidR="000A349C" w:rsidRPr="000A349C" w:rsidRDefault="000A349C" w:rsidP="00943940">
      <w:pPr>
        <w:jc w:val="both"/>
      </w:pPr>
      <w:r>
        <w:t>Повне призупинення програми відбудеться при натисканні на клавішу «</w:t>
      </w:r>
      <w:r>
        <w:rPr>
          <w:lang w:val="en-US"/>
        </w:rPr>
        <w:t>DEL</w:t>
      </w:r>
      <w:r>
        <w:t>».</w:t>
      </w:r>
    </w:p>
    <w:p w14:paraId="378DCDE7" w14:textId="77777777" w:rsidR="00656000" w:rsidRDefault="00656000" w:rsidP="00943940">
      <w:pPr>
        <w:jc w:val="both"/>
      </w:pPr>
    </w:p>
    <w:p w14:paraId="7AB7F251" w14:textId="2B3D82B7" w:rsidR="00656000" w:rsidRDefault="00656000" w:rsidP="00656000">
      <w:pPr>
        <w:pStyle w:val="2"/>
      </w:pPr>
      <w:bookmarkStart w:id="35" w:name="_Toc137990065"/>
      <w:r>
        <w:t>Висновки до четвертого розділу</w:t>
      </w:r>
      <w:bookmarkEnd w:id="35"/>
    </w:p>
    <w:p w14:paraId="56D31EA5" w14:textId="540FBD25" w:rsidR="00FF63D4" w:rsidRDefault="00FF63D4" w:rsidP="00FF63D4">
      <w:pPr>
        <w:tabs>
          <w:tab w:val="left" w:pos="993"/>
        </w:tabs>
      </w:pPr>
      <w:r>
        <w:t>В ході виконання четвертого розділу дипломної роботи було наведено результати роботи, а саме:</w:t>
      </w:r>
    </w:p>
    <w:p w14:paraId="22F32A2D" w14:textId="3DF0902D" w:rsidR="00FF63D4" w:rsidRDefault="00FF63D4" w:rsidP="00FF63D4">
      <w:pPr>
        <w:pStyle w:val="a7"/>
        <w:numPr>
          <w:ilvl w:val="0"/>
          <w:numId w:val="17"/>
        </w:numPr>
        <w:tabs>
          <w:tab w:val="left" w:pos="993"/>
        </w:tabs>
      </w:pPr>
      <w:r>
        <w:t>Описаний результат навчання нейромережі.</w:t>
      </w:r>
    </w:p>
    <w:p w14:paraId="2506D119" w14:textId="2E5CECAE" w:rsidR="00FF63D4" w:rsidRDefault="00FF63D4" w:rsidP="00FF63D4">
      <w:pPr>
        <w:pStyle w:val="a7"/>
        <w:numPr>
          <w:ilvl w:val="0"/>
          <w:numId w:val="17"/>
        </w:numPr>
        <w:tabs>
          <w:tab w:val="left" w:pos="993"/>
        </w:tabs>
      </w:pPr>
      <w:r>
        <w:t>Візуалізовано оцінку якості навчання з допомогою графіків.</w:t>
      </w:r>
    </w:p>
    <w:p w14:paraId="3CAC5CBF" w14:textId="33EE7F13" w:rsidR="00FF63D4" w:rsidRDefault="00FF63D4" w:rsidP="00FF63D4">
      <w:pPr>
        <w:pStyle w:val="a7"/>
        <w:numPr>
          <w:ilvl w:val="0"/>
          <w:numId w:val="17"/>
        </w:numPr>
        <w:tabs>
          <w:tab w:val="left" w:pos="993"/>
        </w:tabs>
      </w:pPr>
      <w:r>
        <w:t>Наведено приклади виявлення об’єктів, та наведення на них.</w:t>
      </w:r>
    </w:p>
    <w:p w14:paraId="46349181" w14:textId="5DDDD0DA" w:rsidR="00656000" w:rsidRPr="003F1D2B" w:rsidRDefault="00FF63D4" w:rsidP="009E3A3B">
      <w:pPr>
        <w:pStyle w:val="a7"/>
        <w:numPr>
          <w:ilvl w:val="0"/>
          <w:numId w:val="17"/>
        </w:numPr>
        <w:tabs>
          <w:tab w:val="left" w:pos="993"/>
        </w:tabs>
        <w:jc w:val="both"/>
      </w:pPr>
      <w:r>
        <w:t>Детально описано використання системи та вимоги до неї.</w:t>
      </w:r>
    </w:p>
    <w:p w14:paraId="332AB9BC" w14:textId="77777777" w:rsidR="00225AD9" w:rsidRDefault="00CC0737" w:rsidP="00992E0D">
      <w:pPr>
        <w:pStyle w:val="1"/>
      </w:pPr>
      <w:bookmarkStart w:id="36" w:name="_Toc137990066"/>
      <w:r>
        <w:rPr>
          <w:caps w:val="0"/>
        </w:rPr>
        <w:lastRenderedPageBreak/>
        <w:t>ВИСНОВКИ</w:t>
      </w:r>
      <w:bookmarkEnd w:id="36"/>
    </w:p>
    <w:p w14:paraId="09243EF6" w14:textId="7F7D0AD1" w:rsidR="00884513" w:rsidRPr="00044DE4" w:rsidRDefault="00884513" w:rsidP="00884513">
      <w:pPr>
        <w:jc w:val="both"/>
      </w:pPr>
      <w:r>
        <w:t xml:space="preserve">Працюючи над </w:t>
      </w:r>
      <w:r w:rsidR="00172F5C">
        <w:t>дипломн</w:t>
      </w:r>
      <w:r>
        <w:t>ою</w:t>
      </w:r>
      <w:r w:rsidR="00044DE4">
        <w:t xml:space="preserve"> було розроблено додаток-асистент для допомоги в керуванні грою </w:t>
      </w:r>
      <w:r w:rsidR="00044DE4">
        <w:rPr>
          <w:lang w:val="en-US"/>
        </w:rPr>
        <w:t xml:space="preserve">CSGO. </w:t>
      </w:r>
      <w:r w:rsidR="00044DE4">
        <w:t xml:space="preserve">Основна задача є виявлення персонажа на моніторі, з допомогою нейромережі на основі моделі </w:t>
      </w:r>
      <w:r w:rsidR="00044DE4">
        <w:rPr>
          <w:lang w:val="en-US"/>
        </w:rPr>
        <w:t>YOLOv8</w:t>
      </w:r>
      <w:r w:rsidR="00044DE4">
        <w:t>,</w:t>
      </w:r>
      <w:r w:rsidR="00044DE4">
        <w:rPr>
          <w:lang w:val="en-US"/>
        </w:rPr>
        <w:t xml:space="preserve"> </w:t>
      </w:r>
      <w:r w:rsidR="00044DE4">
        <w:t xml:space="preserve">та наведення на </w:t>
      </w:r>
      <w:r w:rsidR="00044DE4" w:rsidRPr="00044DE4">
        <w:t xml:space="preserve">нього, використовуючи алгоритм </w:t>
      </w:r>
      <w:proofErr w:type="spellStart"/>
      <w:r w:rsidR="00044DE4" w:rsidRPr="00044DE4">
        <w:rPr>
          <w:lang w:val="en-US"/>
        </w:rPr>
        <w:t>windmouse</w:t>
      </w:r>
      <w:proofErr w:type="spellEnd"/>
      <w:r w:rsidR="00044DE4" w:rsidRPr="00044DE4">
        <w:t xml:space="preserve"> для плавного пересування прицілу.</w:t>
      </w:r>
    </w:p>
    <w:p w14:paraId="4E9018CA" w14:textId="77777777" w:rsidR="00D72084" w:rsidRDefault="00884513" w:rsidP="00392D08">
      <w:pPr>
        <w:jc w:val="both"/>
      </w:pPr>
      <w:r>
        <w:t xml:space="preserve">Під час реалізації </w:t>
      </w:r>
      <w:r w:rsidR="00375A23">
        <w:t>дипломної</w:t>
      </w:r>
      <w:r>
        <w:t xml:space="preserve"> роботи було виконано всі поставлені задачі. </w:t>
      </w:r>
      <w:r w:rsidR="002C2B51">
        <w:t>Виконано</w:t>
      </w:r>
      <w:r w:rsidR="00FE44A6">
        <w:t xml:space="preserve"> </w:t>
      </w:r>
      <w:r w:rsidR="00FE44A6" w:rsidRPr="00FE44A6">
        <w:t>повний цикл обробки даних</w:t>
      </w:r>
      <w:r w:rsidR="002C2B51">
        <w:t xml:space="preserve">, такий як: </w:t>
      </w:r>
    </w:p>
    <w:p w14:paraId="0913EAC8" w14:textId="43BFD88E" w:rsidR="00D72084" w:rsidRDefault="002C2B51" w:rsidP="00392D08">
      <w:pPr>
        <w:pStyle w:val="a7"/>
        <w:numPr>
          <w:ilvl w:val="0"/>
          <w:numId w:val="2"/>
        </w:numPr>
        <w:jc w:val="both"/>
      </w:pPr>
      <w:r>
        <w:t xml:space="preserve">створення </w:t>
      </w:r>
      <w:r w:rsidR="001A45A3">
        <w:t>набору даних</w:t>
      </w:r>
      <w:r>
        <w:t xml:space="preserve">, </w:t>
      </w:r>
      <w:r w:rsidR="00D72084">
        <w:t>де було власноруч та з допомогою</w:t>
      </w:r>
      <w:r w:rsidR="0099681F">
        <w:t xml:space="preserve"> власно створеного</w:t>
      </w:r>
      <w:r w:rsidR="00D72084">
        <w:t xml:space="preserve"> скрипту створено набір із </w:t>
      </w:r>
      <w:r w:rsidR="001957EA">
        <w:rPr>
          <w:lang w:val="ru-RU"/>
        </w:rPr>
        <w:t>902</w:t>
      </w:r>
      <w:r w:rsidR="00D72084" w:rsidRPr="00D72084">
        <w:rPr>
          <w:lang w:val="ru-RU"/>
        </w:rPr>
        <w:t xml:space="preserve"> </w:t>
      </w:r>
      <w:r w:rsidR="00D72084">
        <w:t>зображень</w:t>
      </w:r>
    </w:p>
    <w:p w14:paraId="5C22B5A0" w14:textId="77777777" w:rsidR="00D72084" w:rsidRDefault="002C2B51" w:rsidP="00392D08">
      <w:pPr>
        <w:pStyle w:val="a7"/>
        <w:numPr>
          <w:ilvl w:val="0"/>
          <w:numId w:val="2"/>
        </w:numPr>
        <w:jc w:val="both"/>
      </w:pPr>
      <w:r>
        <w:t>пре\пост обробка</w:t>
      </w:r>
      <w:r w:rsidR="00D72084">
        <w:t xml:space="preserve"> набору даних</w:t>
      </w:r>
      <w:r>
        <w:t xml:space="preserve">, </w:t>
      </w:r>
      <w:r w:rsidR="00A220A6">
        <w:t>в результаті якої було нанесено мітки класів на кожне зображення та з допомогою алгоритмів потроєно кількість зображень</w:t>
      </w:r>
    </w:p>
    <w:p w14:paraId="3A9E9317" w14:textId="6652504E" w:rsidR="00D72084" w:rsidRDefault="002C2B51" w:rsidP="00392D08">
      <w:pPr>
        <w:pStyle w:val="a7"/>
        <w:numPr>
          <w:ilvl w:val="0"/>
          <w:numId w:val="2"/>
        </w:numPr>
        <w:jc w:val="both"/>
      </w:pPr>
      <w:r>
        <w:t>навчання</w:t>
      </w:r>
      <w:r w:rsidR="0099681F">
        <w:t xml:space="preserve"> </w:t>
      </w:r>
      <w:r>
        <w:t xml:space="preserve">моделі, </w:t>
      </w:r>
      <w:r w:rsidR="00A220A6">
        <w:t>для якої використовува</w:t>
      </w:r>
      <w:r w:rsidR="00812830">
        <w:t>вся</w:t>
      </w:r>
      <w:r w:rsidR="00A220A6">
        <w:t xml:space="preserve"> попередньо підготовлений набір даних. Для навчання використовувались</w:t>
      </w:r>
      <w:r w:rsidR="0099681F">
        <w:t xml:space="preserve"> параметри </w:t>
      </w:r>
      <w:r w:rsidR="00A220A6">
        <w:t>рекомендовані розробником</w:t>
      </w:r>
      <w:r w:rsidR="0099681F">
        <w:t xml:space="preserve"> </w:t>
      </w:r>
      <w:r w:rsidR="0099681F">
        <w:rPr>
          <w:lang w:val="en-US"/>
        </w:rPr>
        <w:t xml:space="preserve">yolov8 </w:t>
      </w:r>
      <w:r w:rsidR="0099681F">
        <w:t>в їхньому керівництві</w:t>
      </w:r>
      <w:r w:rsidR="0099681F">
        <w:rPr>
          <w:lang w:val="en-US"/>
        </w:rPr>
        <w:t>.</w:t>
      </w:r>
      <w:r w:rsidR="00A220A6">
        <w:t xml:space="preserve"> </w:t>
      </w:r>
    </w:p>
    <w:p w14:paraId="707DBCA2" w14:textId="77777777" w:rsidR="005B6D27" w:rsidRDefault="002C2B51" w:rsidP="00392D08">
      <w:pPr>
        <w:pStyle w:val="a7"/>
        <w:numPr>
          <w:ilvl w:val="0"/>
          <w:numId w:val="2"/>
        </w:numPr>
        <w:jc w:val="both"/>
      </w:pPr>
      <w:r>
        <w:t>оцінка та візуалізація результатів</w:t>
      </w:r>
      <w:r w:rsidR="00A220A6">
        <w:t xml:space="preserve"> на графіках за допомогою різних метрик, де добре висвітлюються сильні та слабкі сторони підготовленої моделі.</w:t>
      </w:r>
    </w:p>
    <w:p w14:paraId="22BA868B" w14:textId="7ECD4895" w:rsidR="00860C85" w:rsidRDefault="00DB03C4" w:rsidP="00943940">
      <w:pPr>
        <w:jc w:val="both"/>
      </w:pPr>
      <w:r>
        <w:t>Проведено дослідження та о</w:t>
      </w:r>
      <w:r w:rsidR="007E028E">
        <w:t xml:space="preserve">бґрунтовано вибір алгоритму </w:t>
      </w:r>
      <w:r w:rsidR="0099681F">
        <w:rPr>
          <w:lang w:val="en-US"/>
        </w:rPr>
        <w:t>YOLOv8</w:t>
      </w:r>
      <w:r>
        <w:t xml:space="preserve"> серед його аналогів</w:t>
      </w:r>
      <w:r w:rsidR="0099681F">
        <w:rPr>
          <w:lang w:val="en-US"/>
        </w:rPr>
        <w:t xml:space="preserve"> </w:t>
      </w:r>
      <w:r w:rsidR="007E028E">
        <w:t xml:space="preserve">для розв’язання поставленої задачі. </w:t>
      </w:r>
      <w:r w:rsidR="00A220A6">
        <w:t>З</w:t>
      </w:r>
      <w:r w:rsidR="00860C85">
        <w:t>дійснено програмну реалізацію розв’язання задачі,</w:t>
      </w:r>
      <w:r w:rsidR="00A220A6">
        <w:t xml:space="preserve"> а саме: створення скрипту для формування набору картинок</w:t>
      </w:r>
      <w:r w:rsidR="0099681F">
        <w:t>.</w:t>
      </w:r>
      <w:r w:rsidR="00860C85">
        <w:t xml:space="preserve"> </w:t>
      </w:r>
      <w:r w:rsidR="0099681F">
        <w:t>Т</w:t>
      </w:r>
      <w:r w:rsidR="00860C85">
        <w:t>акож</w:t>
      </w:r>
      <w:r w:rsidR="0099681F">
        <w:t xml:space="preserve"> розроблено</w:t>
      </w:r>
      <w:r w:rsidR="00860C85">
        <w:t xml:space="preserve"> </w:t>
      </w:r>
      <w:r w:rsidR="0099681F">
        <w:t>головний додаток</w:t>
      </w:r>
      <w:r w:rsidR="00A220A6">
        <w:t>, який в режимі реального часу запису</w:t>
      </w:r>
      <w:r w:rsidR="0099681F">
        <w:t>є</w:t>
      </w:r>
      <w:r w:rsidR="00A220A6">
        <w:t xml:space="preserve"> зображення на екрані, переда</w:t>
      </w:r>
      <w:r w:rsidR="0099681F">
        <w:t>є</w:t>
      </w:r>
      <w:r w:rsidR="00A220A6">
        <w:t xml:space="preserve"> його на обробку нейромережі, після чого</w:t>
      </w:r>
      <w:r w:rsidR="0099681F">
        <w:t xml:space="preserve"> відбувається автоматичне наведення, якщо знайдено об’єкт,</w:t>
      </w:r>
      <w:r w:rsidR="00A220A6">
        <w:t xml:space="preserve"> та </w:t>
      </w:r>
      <w:r w:rsidR="0099681F">
        <w:t xml:space="preserve">наприкінці </w:t>
      </w:r>
      <w:r w:rsidR="00A220A6">
        <w:t>вивід результатів в окреме вікно</w:t>
      </w:r>
      <w:r w:rsidR="00860C85">
        <w:t>.</w:t>
      </w:r>
      <w:r w:rsidR="00E06820">
        <w:t xml:space="preserve"> </w:t>
      </w:r>
      <w:r w:rsidR="006D4F99">
        <w:t>Здійснено тестування додатку та виправлено помилки</w:t>
      </w:r>
      <w:r w:rsidR="00E06820">
        <w:t>.</w:t>
      </w:r>
    </w:p>
    <w:p w14:paraId="701E36C3" w14:textId="77777777" w:rsidR="00301C91" w:rsidRDefault="00301C91" w:rsidP="00943940">
      <w:pPr>
        <w:jc w:val="both"/>
      </w:pPr>
      <w:r w:rsidRPr="009D67F2">
        <w:rPr>
          <w:b/>
          <w:bCs/>
        </w:rPr>
        <w:t>Практична цінність</w:t>
      </w:r>
      <w:r>
        <w:t xml:space="preserve"> розробленого додатку полягає в: </w:t>
      </w:r>
    </w:p>
    <w:p w14:paraId="0A102264" w14:textId="6C45A635" w:rsidR="006D4F99" w:rsidRDefault="00301C91" w:rsidP="00301C91">
      <w:pPr>
        <w:pStyle w:val="a7"/>
        <w:numPr>
          <w:ilvl w:val="0"/>
          <w:numId w:val="17"/>
        </w:numPr>
        <w:jc w:val="both"/>
      </w:pPr>
      <w:r>
        <w:t>вивченн</w:t>
      </w:r>
      <w:r w:rsidR="009D67F2">
        <w:t>і</w:t>
      </w:r>
      <w:r>
        <w:t xml:space="preserve"> алгоритмів </w:t>
      </w:r>
      <w:r w:rsidRPr="00301C91">
        <w:rPr>
          <w:lang w:val="en-US"/>
        </w:rPr>
        <w:t>Object Detection</w:t>
      </w:r>
      <w:r>
        <w:t xml:space="preserve"> та алгоритму </w:t>
      </w:r>
      <w:r w:rsidRPr="00301C91">
        <w:rPr>
          <w:lang w:val="en-US"/>
        </w:rPr>
        <w:t>YOLOv8</w:t>
      </w:r>
      <w:r>
        <w:t xml:space="preserve"> на основі виявлення персонажів гри. </w:t>
      </w:r>
    </w:p>
    <w:p w14:paraId="00D78FE9" w14:textId="5CD12D90" w:rsidR="00301C91" w:rsidRDefault="00301C91" w:rsidP="00301C91">
      <w:pPr>
        <w:pStyle w:val="a7"/>
        <w:numPr>
          <w:ilvl w:val="0"/>
          <w:numId w:val="17"/>
        </w:numPr>
        <w:jc w:val="both"/>
      </w:pPr>
      <w:r>
        <w:lastRenderedPageBreak/>
        <w:t>Вивченн</w:t>
      </w:r>
      <w:r w:rsidR="00E645BB">
        <w:t>і</w:t>
      </w:r>
      <w:r>
        <w:t xml:space="preserve"> ринку цифрових послуг в сфері комп’ютерних ігор з точки зору </w:t>
      </w:r>
      <w:proofErr w:type="spellStart"/>
      <w:r>
        <w:t>кастомізації</w:t>
      </w:r>
      <w:proofErr w:type="spellEnd"/>
      <w:r>
        <w:t xml:space="preserve"> модифі</w:t>
      </w:r>
      <w:r w:rsidR="00642DE9">
        <w:t>каторів гри.</w:t>
      </w:r>
    </w:p>
    <w:p w14:paraId="5A5DEDAC" w14:textId="2C464A3C" w:rsidR="00642DE9" w:rsidRPr="00301C91" w:rsidRDefault="00642DE9" w:rsidP="00642DE9">
      <w:pPr>
        <w:jc w:val="both"/>
      </w:pPr>
      <w:r>
        <w:t>Результати роботи було впроваджено в</w:t>
      </w:r>
      <w:r w:rsidRPr="00642DE9">
        <w:t xml:space="preserve"> </w:t>
      </w:r>
      <w:r>
        <w:t xml:space="preserve">наукових тезах на </w:t>
      </w:r>
      <w:r w:rsidRPr="00642DE9">
        <w:t>студентській науковій конференції Чернівецького національного університету імені Юрія Федьковича</w:t>
      </w:r>
      <w:r>
        <w:t xml:space="preserve"> (Додаток В).</w:t>
      </w:r>
    </w:p>
    <w:p w14:paraId="68C8475A" w14:textId="77777777" w:rsidR="00225AD9" w:rsidRDefault="003117CF" w:rsidP="00805135">
      <w:r>
        <w:br w:type="page"/>
      </w:r>
    </w:p>
    <w:p w14:paraId="66664520" w14:textId="77777777" w:rsidR="00225AD9" w:rsidRDefault="003377B8" w:rsidP="00992E0D">
      <w:pPr>
        <w:pStyle w:val="1"/>
      </w:pPr>
      <w:bookmarkStart w:id="37" w:name="_Toc137990067"/>
      <w:r w:rsidRPr="003377B8">
        <w:lastRenderedPageBreak/>
        <w:t>СПИСОК ВИКОРИСТАНИХ ДЖЕРЕЛ</w:t>
      </w:r>
      <w:bookmarkEnd w:id="37"/>
    </w:p>
    <w:p w14:paraId="7C76B902" w14:textId="7844316D" w:rsidR="002D6FF2" w:rsidRDefault="002D6FF2" w:rsidP="0091607C">
      <w:pPr>
        <w:pStyle w:val="a7"/>
        <w:numPr>
          <w:ilvl w:val="0"/>
          <w:numId w:val="7"/>
        </w:numPr>
        <w:spacing w:line="336" w:lineRule="auto"/>
        <w:ind w:left="425" w:hanging="425"/>
        <w:jc w:val="both"/>
      </w:pPr>
      <w:r w:rsidRPr="002D6FF2">
        <w:t>Штучн</w:t>
      </w:r>
      <w:r w:rsidR="005C311D">
        <w:t>і</w:t>
      </w:r>
      <w:r w:rsidRPr="002D6FF2">
        <w:t xml:space="preserve"> нейронн</w:t>
      </w:r>
      <w:r w:rsidR="005C311D">
        <w:t>і</w:t>
      </w:r>
      <w:r w:rsidRPr="002D6FF2">
        <w:t xml:space="preserve"> мереж</w:t>
      </w:r>
      <w:r w:rsidR="005C311D">
        <w:t>і</w:t>
      </w:r>
      <w:r w:rsidR="00285A42">
        <w:t xml:space="preserve"> </w:t>
      </w:r>
      <w:r w:rsidR="00285A42" w:rsidRPr="00BD005B">
        <w:rPr>
          <w:lang w:val="ru-RU"/>
        </w:rPr>
        <w:t>[</w:t>
      </w:r>
      <w:proofErr w:type="spellStart"/>
      <w:r w:rsidR="00285A42" w:rsidRPr="00BD005B">
        <w:rPr>
          <w:lang w:val="ru-RU"/>
        </w:rPr>
        <w:t>Електронний</w:t>
      </w:r>
      <w:proofErr w:type="spellEnd"/>
      <w:r w:rsidR="00285A42" w:rsidRPr="00BD005B">
        <w:rPr>
          <w:lang w:val="ru-RU"/>
        </w:rPr>
        <w:t xml:space="preserve"> ресурс] – Режим доступу до ресурсу</w:t>
      </w:r>
      <w:r>
        <w:t xml:space="preserve">: </w:t>
      </w:r>
      <w:hyperlink r:id="rId42" w:history="1">
        <w:r w:rsidRPr="009509F6">
          <w:rPr>
            <w:rStyle w:val="a5"/>
          </w:rPr>
          <w:t>https://uk.wikipedia.org/wiki/Штучна_нейронна_мережа</w:t>
        </w:r>
      </w:hyperlink>
    </w:p>
    <w:p w14:paraId="71A48081" w14:textId="50CEB637" w:rsidR="002D6FF2" w:rsidRDefault="005B32F5" w:rsidP="0091607C">
      <w:pPr>
        <w:pStyle w:val="a7"/>
        <w:numPr>
          <w:ilvl w:val="0"/>
          <w:numId w:val="7"/>
        </w:numPr>
        <w:spacing w:line="336" w:lineRule="auto"/>
        <w:ind w:left="425" w:hanging="425"/>
        <w:jc w:val="both"/>
      </w:pPr>
      <w:r w:rsidRPr="005B32F5">
        <w:t>Виявляння об`єктів</w:t>
      </w:r>
      <w:r w:rsidR="00285A42">
        <w:t xml:space="preserve"> </w:t>
      </w:r>
      <w:r w:rsidR="00285A42" w:rsidRPr="00BD005B">
        <w:rPr>
          <w:lang w:val="ru-RU"/>
        </w:rPr>
        <w:t>[</w:t>
      </w:r>
      <w:proofErr w:type="spellStart"/>
      <w:r w:rsidR="00285A42" w:rsidRPr="00BD005B">
        <w:rPr>
          <w:lang w:val="ru-RU"/>
        </w:rPr>
        <w:t>Електронний</w:t>
      </w:r>
      <w:proofErr w:type="spellEnd"/>
      <w:r w:rsidR="00285A42" w:rsidRPr="00BD005B">
        <w:rPr>
          <w:lang w:val="ru-RU"/>
        </w:rPr>
        <w:t xml:space="preserve"> ресурс] – Режим доступу до ресурсу</w:t>
      </w:r>
      <w:r w:rsidRPr="005B32F5">
        <w:t>:</w:t>
      </w:r>
      <w:r w:rsidR="008E0E5B">
        <w:t xml:space="preserve"> </w:t>
      </w:r>
      <w:hyperlink r:id="rId43" w:history="1">
        <w:r w:rsidR="006705A8" w:rsidRPr="001E5F00">
          <w:rPr>
            <w:rStyle w:val="a5"/>
          </w:rPr>
          <w:t>https://uk.wikipedia.org/wiki/Виявляння_об%27єктів</w:t>
        </w:r>
      </w:hyperlink>
    </w:p>
    <w:p w14:paraId="4EE2BB97" w14:textId="5D38E360" w:rsidR="00C4482F" w:rsidRDefault="00C4482F" w:rsidP="0091607C">
      <w:pPr>
        <w:pStyle w:val="a7"/>
        <w:numPr>
          <w:ilvl w:val="0"/>
          <w:numId w:val="7"/>
        </w:numPr>
        <w:spacing w:line="336" w:lineRule="auto"/>
        <w:ind w:left="425" w:hanging="425"/>
        <w:jc w:val="both"/>
      </w:pPr>
      <w:r w:rsidRPr="00C4482F">
        <w:t>Комп'ютерний зір</w:t>
      </w:r>
      <w:r w:rsidR="00285A42">
        <w:t xml:space="preserve"> </w:t>
      </w:r>
      <w:r w:rsidR="00285A42" w:rsidRPr="00285A42">
        <w:rPr>
          <w:lang w:val="ru-RU"/>
        </w:rPr>
        <w:t>[</w:t>
      </w:r>
      <w:proofErr w:type="spellStart"/>
      <w:r w:rsidR="00285A42" w:rsidRPr="00285A42">
        <w:rPr>
          <w:lang w:val="ru-RU"/>
        </w:rPr>
        <w:t>Електронний</w:t>
      </w:r>
      <w:proofErr w:type="spellEnd"/>
      <w:r w:rsidR="00285A42" w:rsidRPr="00285A42">
        <w:rPr>
          <w:lang w:val="ru-RU"/>
        </w:rPr>
        <w:t xml:space="preserve"> ресурс] – Режим доступу до ресурсу</w:t>
      </w:r>
      <w:r w:rsidRPr="005B32F5">
        <w:t xml:space="preserve">: </w:t>
      </w:r>
      <w:hyperlink r:id="rId44" w:history="1">
        <w:r w:rsidR="00885813" w:rsidRPr="009509F6">
          <w:rPr>
            <w:rStyle w:val="a5"/>
          </w:rPr>
          <w:t>https://uk.wikipedia.org/wiki/Комп%27ютерний_зір</w:t>
        </w:r>
      </w:hyperlink>
    </w:p>
    <w:p w14:paraId="6B436AE4" w14:textId="47D938E0" w:rsidR="00225AD9" w:rsidRPr="00FC227F" w:rsidRDefault="00D45580" w:rsidP="0091607C">
      <w:pPr>
        <w:pStyle w:val="a7"/>
        <w:numPr>
          <w:ilvl w:val="0"/>
          <w:numId w:val="7"/>
        </w:numPr>
        <w:spacing w:line="336" w:lineRule="auto"/>
        <w:ind w:left="425" w:hanging="425"/>
        <w:jc w:val="both"/>
      </w:pPr>
      <w:r>
        <w:rPr>
          <w:lang w:val="en-US"/>
        </w:rPr>
        <w:t xml:space="preserve">Official </w:t>
      </w:r>
      <w:r w:rsidR="003117CF">
        <w:t>Yolov7</w:t>
      </w:r>
      <w:r w:rsidR="00285A42">
        <w:t xml:space="preserve"> </w:t>
      </w:r>
      <w:r w:rsidR="00285A42" w:rsidRPr="00285A42">
        <w:rPr>
          <w:lang w:val="ru-RU"/>
        </w:rPr>
        <w:t>[</w:t>
      </w:r>
      <w:proofErr w:type="spellStart"/>
      <w:r w:rsidR="00285A42" w:rsidRPr="00285A42">
        <w:rPr>
          <w:lang w:val="ru-RU"/>
        </w:rPr>
        <w:t>Електронний</w:t>
      </w:r>
      <w:proofErr w:type="spellEnd"/>
      <w:r w:rsidR="00285A42" w:rsidRPr="00285A42">
        <w:rPr>
          <w:lang w:val="ru-RU"/>
        </w:rPr>
        <w:t xml:space="preserve"> ресурс] – Режим доступу до ресурсу</w:t>
      </w:r>
      <w:r w:rsidR="0092457A">
        <w:t>:</w:t>
      </w:r>
      <w:r w:rsidR="003117CF">
        <w:t xml:space="preserve"> </w:t>
      </w:r>
      <w:hyperlink r:id="rId45">
        <w:r w:rsidR="003117CF" w:rsidRPr="00805135">
          <w:rPr>
            <w:color w:val="0000FF"/>
            <w:u w:val="single"/>
          </w:rPr>
          <w:t>https://github.com/WongKinYiu/yolov7</w:t>
        </w:r>
      </w:hyperlink>
    </w:p>
    <w:p w14:paraId="1468A145" w14:textId="0FF9CA09" w:rsidR="00FC227F" w:rsidRPr="00FC227F" w:rsidRDefault="00D45580" w:rsidP="0091607C">
      <w:pPr>
        <w:pStyle w:val="a7"/>
        <w:numPr>
          <w:ilvl w:val="0"/>
          <w:numId w:val="7"/>
        </w:numPr>
        <w:spacing w:line="336" w:lineRule="auto"/>
        <w:ind w:left="425" w:hanging="425"/>
        <w:jc w:val="both"/>
      </w:pPr>
      <w:proofErr w:type="spellStart"/>
      <w:r w:rsidRPr="00D45580">
        <w:t>James</w:t>
      </w:r>
      <w:proofErr w:type="spellEnd"/>
      <w:r w:rsidRPr="00D45580">
        <w:t xml:space="preserve"> </w:t>
      </w:r>
      <w:proofErr w:type="spellStart"/>
      <w:r w:rsidRPr="00D45580">
        <w:t>Skelton</w:t>
      </w:r>
      <w:proofErr w:type="spellEnd"/>
      <w:r>
        <w:rPr>
          <w:lang w:val="en-US"/>
        </w:rPr>
        <w:t xml:space="preserve">. </w:t>
      </w:r>
      <w:proofErr w:type="spellStart"/>
      <w:r w:rsidRPr="00D45580">
        <w:t>How</w:t>
      </w:r>
      <w:proofErr w:type="spellEnd"/>
      <w:r w:rsidRPr="00D45580">
        <w:t xml:space="preserve"> </w:t>
      </w:r>
      <w:proofErr w:type="spellStart"/>
      <w:r w:rsidRPr="00D45580">
        <w:t>to</w:t>
      </w:r>
      <w:proofErr w:type="spellEnd"/>
      <w:r w:rsidRPr="00D45580">
        <w:t xml:space="preserve"> </w:t>
      </w:r>
      <w:proofErr w:type="spellStart"/>
      <w:r w:rsidRPr="00D45580">
        <w:t>train</w:t>
      </w:r>
      <w:proofErr w:type="spellEnd"/>
      <w:r w:rsidRPr="00D45580">
        <w:t xml:space="preserve"> </w:t>
      </w:r>
      <w:proofErr w:type="spellStart"/>
      <w:r w:rsidRPr="00D45580">
        <w:t>and</w:t>
      </w:r>
      <w:proofErr w:type="spellEnd"/>
      <w:r w:rsidRPr="00D45580">
        <w:t xml:space="preserve"> </w:t>
      </w:r>
      <w:proofErr w:type="spellStart"/>
      <w:r w:rsidRPr="00D45580">
        <w:t>use</w:t>
      </w:r>
      <w:proofErr w:type="spellEnd"/>
      <w:r w:rsidRPr="00D45580">
        <w:t xml:space="preserve"> a </w:t>
      </w:r>
      <w:proofErr w:type="spellStart"/>
      <w:r w:rsidRPr="00D45580">
        <w:t>custom</w:t>
      </w:r>
      <w:proofErr w:type="spellEnd"/>
      <w:r w:rsidRPr="00D45580">
        <w:t xml:space="preserve"> YOLOv7 </w:t>
      </w:r>
      <w:proofErr w:type="spellStart"/>
      <w:r w:rsidRPr="00D45580">
        <w:t>model</w:t>
      </w:r>
      <w:proofErr w:type="spellEnd"/>
      <w:r>
        <w:rPr>
          <w:lang w:val="en-US"/>
        </w:rPr>
        <w:t>.</w:t>
      </w:r>
      <w:r w:rsidR="00FC227F">
        <w:rPr>
          <w:lang w:val="ru-RU"/>
        </w:rPr>
        <w:t xml:space="preserve"> </w:t>
      </w:r>
      <w:r w:rsidR="00FC227F" w:rsidRPr="00285A42">
        <w:rPr>
          <w:lang w:val="ru-RU"/>
        </w:rPr>
        <w:t>[</w:t>
      </w:r>
      <w:proofErr w:type="spellStart"/>
      <w:r w:rsidR="00FC227F" w:rsidRPr="00285A42">
        <w:rPr>
          <w:lang w:val="ru-RU"/>
        </w:rPr>
        <w:t>Електронний</w:t>
      </w:r>
      <w:proofErr w:type="spellEnd"/>
      <w:r w:rsidR="00FC227F" w:rsidRPr="00285A42">
        <w:rPr>
          <w:lang w:val="ru-RU"/>
        </w:rPr>
        <w:t xml:space="preserve"> ресурс] – Режим доступу до ресурсу:</w:t>
      </w:r>
      <w:r w:rsidR="00FC227F" w:rsidRPr="00805135">
        <w:rPr>
          <w:lang w:val="ru-RU"/>
        </w:rPr>
        <w:t xml:space="preserve"> </w:t>
      </w:r>
      <w:hyperlink r:id="rId46">
        <w:r w:rsidR="00FC227F" w:rsidRPr="00805135">
          <w:rPr>
            <w:color w:val="0000FF"/>
            <w:u w:val="single"/>
          </w:rPr>
          <w:t>https://blog.paperspace.com/yolov7/</w:t>
        </w:r>
      </w:hyperlink>
    </w:p>
    <w:p w14:paraId="0CFF9209" w14:textId="5289BAF1" w:rsidR="00FC227F" w:rsidRPr="00FC227F" w:rsidRDefault="00895103" w:rsidP="0091607C">
      <w:pPr>
        <w:pStyle w:val="a7"/>
        <w:numPr>
          <w:ilvl w:val="0"/>
          <w:numId w:val="7"/>
        </w:numPr>
        <w:spacing w:line="336" w:lineRule="auto"/>
        <w:ind w:left="425" w:hanging="425"/>
      </w:pPr>
      <w:proofErr w:type="spellStart"/>
      <w:r>
        <w:t>Joseph</w:t>
      </w:r>
      <w:proofErr w:type="spellEnd"/>
      <w:r>
        <w:t xml:space="preserve"> </w:t>
      </w:r>
      <w:proofErr w:type="spellStart"/>
      <w:r>
        <w:t>Redmon</w:t>
      </w:r>
      <w:proofErr w:type="spellEnd"/>
      <w:r>
        <w:t xml:space="preserve">, </w:t>
      </w:r>
      <w:proofErr w:type="spellStart"/>
      <w:r>
        <w:t>Santosh</w:t>
      </w:r>
      <w:proofErr w:type="spellEnd"/>
      <w:r>
        <w:t xml:space="preserve"> </w:t>
      </w:r>
      <w:proofErr w:type="spellStart"/>
      <w:r>
        <w:t>Divvala</w:t>
      </w:r>
      <w:proofErr w:type="spellEnd"/>
      <w:r>
        <w:t xml:space="preserve">, </w:t>
      </w:r>
      <w:proofErr w:type="spellStart"/>
      <w:r>
        <w:t>Ross</w:t>
      </w:r>
      <w:proofErr w:type="spellEnd"/>
      <w:r>
        <w:t xml:space="preserve"> </w:t>
      </w:r>
      <w:proofErr w:type="spellStart"/>
      <w:r>
        <w:t>Girshick</w:t>
      </w:r>
      <w:proofErr w:type="spellEnd"/>
      <w:r>
        <w:t xml:space="preserve">, </w:t>
      </w:r>
      <w:proofErr w:type="spellStart"/>
      <w:r>
        <w:t>Ali</w:t>
      </w:r>
      <w:proofErr w:type="spellEnd"/>
      <w:r>
        <w:t xml:space="preserve"> </w:t>
      </w:r>
      <w:proofErr w:type="spellStart"/>
      <w:r>
        <w:t>Farhad</w:t>
      </w:r>
      <w:r>
        <w:rPr>
          <w:lang w:val="en-US"/>
        </w:rPr>
        <w:t>i</w:t>
      </w:r>
      <w:proofErr w:type="spellEnd"/>
      <w:r>
        <w:t xml:space="preserve">.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xml:space="preserve">: </w:t>
      </w:r>
      <w:proofErr w:type="spellStart"/>
      <w:r>
        <w:t>Unified</w:t>
      </w:r>
      <w:proofErr w:type="spellEnd"/>
      <w:r>
        <w:t xml:space="preserve">, </w:t>
      </w:r>
      <w:proofErr w:type="spellStart"/>
      <w:r>
        <w:t>Real-Time</w:t>
      </w:r>
      <w:proofErr w:type="spellEnd"/>
      <w:r>
        <w:t xml:space="preserve"> </w:t>
      </w:r>
      <w:proofErr w:type="spellStart"/>
      <w:r>
        <w:t>Object</w:t>
      </w:r>
      <w:proofErr w:type="spellEnd"/>
      <w:r>
        <w:t xml:space="preserve"> </w:t>
      </w:r>
      <w:proofErr w:type="spellStart"/>
      <w:r>
        <w:t>Detection</w:t>
      </w:r>
      <w:proofErr w:type="spellEnd"/>
      <w:r>
        <w:t>.</w:t>
      </w:r>
      <w:r w:rsidRPr="00285A42">
        <w:rPr>
          <w:lang w:val="ru-RU"/>
        </w:rPr>
        <w:t xml:space="preserve"> </w:t>
      </w:r>
      <w:r w:rsidR="00FC227F" w:rsidRPr="00285A42">
        <w:rPr>
          <w:lang w:val="ru-RU"/>
        </w:rPr>
        <w:t>[</w:t>
      </w:r>
      <w:proofErr w:type="spellStart"/>
      <w:r w:rsidR="00FC227F" w:rsidRPr="00285A42">
        <w:rPr>
          <w:lang w:val="ru-RU"/>
        </w:rPr>
        <w:t>Електронний</w:t>
      </w:r>
      <w:proofErr w:type="spellEnd"/>
      <w:r w:rsidR="00FC227F" w:rsidRPr="00285A42">
        <w:rPr>
          <w:lang w:val="ru-RU"/>
        </w:rPr>
        <w:t xml:space="preserve"> ресурс] – Режим доступу до ресурсу</w:t>
      </w:r>
      <w:r w:rsidR="00FC227F">
        <w:t>:</w:t>
      </w:r>
      <w:r w:rsidR="00FC227F" w:rsidRPr="00FC227F">
        <w:rPr>
          <w:lang w:val="ru-RU"/>
        </w:rPr>
        <w:t xml:space="preserve"> </w:t>
      </w:r>
      <w:hyperlink r:id="rId47" w:history="1">
        <w:r w:rsidR="00FC227F" w:rsidRPr="00C630F5">
          <w:rPr>
            <w:rStyle w:val="a5"/>
            <w:lang w:val="ru-RU"/>
          </w:rPr>
          <w:t>https://arxiv.org/pdf/1506.02640.pdf?ref=blog.paperspace.com</w:t>
        </w:r>
      </w:hyperlink>
    </w:p>
    <w:p w14:paraId="43921F10" w14:textId="3506C5B6" w:rsidR="00FC227F" w:rsidRDefault="00895103" w:rsidP="0091607C">
      <w:pPr>
        <w:pStyle w:val="a7"/>
        <w:numPr>
          <w:ilvl w:val="0"/>
          <w:numId w:val="7"/>
        </w:numPr>
        <w:spacing w:line="336" w:lineRule="auto"/>
        <w:ind w:left="425" w:hanging="425"/>
        <w:jc w:val="both"/>
      </w:pPr>
      <w:r w:rsidRPr="00895103">
        <w:rPr>
          <w:lang w:val="en-US"/>
        </w:rPr>
        <w:t xml:space="preserve">Tom </w:t>
      </w:r>
      <w:proofErr w:type="spellStart"/>
      <w:r w:rsidRPr="00895103">
        <w:rPr>
          <w:lang w:val="en-US"/>
        </w:rPr>
        <w:t>Keldenich</w:t>
      </w:r>
      <w:proofErr w:type="spellEnd"/>
      <w:r>
        <w:rPr>
          <w:lang w:val="en-US"/>
        </w:rPr>
        <w:t xml:space="preserve">. </w:t>
      </w:r>
      <w:r w:rsidRPr="00895103">
        <w:t xml:space="preserve">YOLOv7 </w:t>
      </w:r>
      <w:proofErr w:type="spellStart"/>
      <w:r w:rsidRPr="00895103">
        <w:t>How</w:t>
      </w:r>
      <w:proofErr w:type="spellEnd"/>
      <w:r w:rsidRPr="00895103">
        <w:t xml:space="preserve"> </w:t>
      </w:r>
      <w:proofErr w:type="spellStart"/>
      <w:r w:rsidRPr="00895103">
        <w:t>to</w:t>
      </w:r>
      <w:proofErr w:type="spellEnd"/>
      <w:r w:rsidRPr="00895103">
        <w:t xml:space="preserve"> </w:t>
      </w:r>
      <w:proofErr w:type="spellStart"/>
      <w:r w:rsidRPr="00895103">
        <w:t>Use</w:t>
      </w:r>
      <w:proofErr w:type="spellEnd"/>
      <w:r w:rsidRPr="00895103">
        <w:t xml:space="preserve">? – </w:t>
      </w:r>
      <w:proofErr w:type="spellStart"/>
      <w:r w:rsidRPr="00895103">
        <w:t>Best</w:t>
      </w:r>
      <w:proofErr w:type="spellEnd"/>
      <w:r w:rsidRPr="00895103">
        <w:t xml:space="preserve"> </w:t>
      </w:r>
      <w:proofErr w:type="spellStart"/>
      <w:r w:rsidRPr="00895103">
        <w:t>Tutorial</w:t>
      </w:r>
      <w:proofErr w:type="spellEnd"/>
      <w:r w:rsidRPr="00895103">
        <w:t xml:space="preserve"> </w:t>
      </w:r>
      <w:proofErr w:type="spellStart"/>
      <w:r w:rsidRPr="00895103">
        <w:t>simple</w:t>
      </w:r>
      <w:proofErr w:type="spellEnd"/>
      <w:r>
        <w:rPr>
          <w:lang w:val="en-US"/>
        </w:rPr>
        <w:t>.</w:t>
      </w:r>
      <w:r w:rsidR="00FC227F">
        <w:t xml:space="preserve"> </w:t>
      </w:r>
      <w:r w:rsidR="00FC227F" w:rsidRPr="00285A42">
        <w:rPr>
          <w:lang w:val="ru-RU"/>
        </w:rPr>
        <w:t>[</w:t>
      </w:r>
      <w:proofErr w:type="spellStart"/>
      <w:r w:rsidR="00FC227F" w:rsidRPr="00285A42">
        <w:rPr>
          <w:lang w:val="ru-RU"/>
        </w:rPr>
        <w:t>Електронний</w:t>
      </w:r>
      <w:proofErr w:type="spellEnd"/>
      <w:r w:rsidR="00FC227F" w:rsidRPr="00285A42">
        <w:rPr>
          <w:lang w:val="ru-RU"/>
        </w:rPr>
        <w:t xml:space="preserve"> ресурс] – Режим доступу до ресурсу:</w:t>
      </w:r>
      <w:r w:rsidR="00FC227F" w:rsidRPr="00267087">
        <w:t xml:space="preserve"> </w:t>
      </w:r>
      <w:hyperlink r:id="rId48" w:history="1">
        <w:r w:rsidR="00FC227F" w:rsidRPr="009509F6">
          <w:rPr>
            <w:rStyle w:val="a5"/>
          </w:rPr>
          <w:t>https://inside-machinelearning.com/en/use-yolov7/</w:t>
        </w:r>
      </w:hyperlink>
    </w:p>
    <w:p w14:paraId="57BE80B4" w14:textId="6242E000" w:rsidR="00225AD9" w:rsidRDefault="00895103" w:rsidP="0091607C">
      <w:pPr>
        <w:pStyle w:val="a7"/>
        <w:numPr>
          <w:ilvl w:val="0"/>
          <w:numId w:val="7"/>
        </w:numPr>
        <w:spacing w:line="336" w:lineRule="auto"/>
        <w:ind w:left="425" w:hanging="425"/>
        <w:jc w:val="both"/>
      </w:pPr>
      <w:r>
        <w:rPr>
          <w:lang w:val="en-US"/>
        </w:rPr>
        <w:t>Official</w:t>
      </w:r>
      <w:r w:rsidR="003117CF">
        <w:t xml:space="preserve"> </w:t>
      </w:r>
      <w:proofErr w:type="spellStart"/>
      <w:r w:rsidR="003117CF">
        <w:t>DxCam</w:t>
      </w:r>
      <w:proofErr w:type="spellEnd"/>
      <w:r w:rsidR="00285A42">
        <w:t xml:space="preserve"> </w:t>
      </w:r>
      <w:r>
        <w:rPr>
          <w:lang w:val="en-US"/>
        </w:rPr>
        <w:t xml:space="preserve">GitHub page </w:t>
      </w:r>
      <w:r w:rsidR="00285A42" w:rsidRPr="00285A42">
        <w:rPr>
          <w:lang w:val="ru-RU"/>
        </w:rPr>
        <w:t>[</w:t>
      </w:r>
      <w:proofErr w:type="spellStart"/>
      <w:r w:rsidR="00285A42" w:rsidRPr="00285A42">
        <w:rPr>
          <w:lang w:val="ru-RU"/>
        </w:rPr>
        <w:t>Електронний</w:t>
      </w:r>
      <w:proofErr w:type="spellEnd"/>
      <w:r w:rsidR="00285A42" w:rsidRPr="00285A42">
        <w:rPr>
          <w:lang w:val="ru-RU"/>
        </w:rPr>
        <w:t xml:space="preserve"> ресурс] – Режим доступу до ресурсу</w:t>
      </w:r>
      <w:r w:rsidR="0092457A">
        <w:t>:</w:t>
      </w:r>
      <w:r w:rsidR="003117CF">
        <w:t xml:space="preserve"> </w:t>
      </w:r>
      <w:hyperlink r:id="rId49">
        <w:r w:rsidR="003117CF" w:rsidRPr="00805135">
          <w:rPr>
            <w:color w:val="0000FF"/>
            <w:u w:val="single"/>
          </w:rPr>
          <w:t>https://github.com/ra1nty/DXcam</w:t>
        </w:r>
      </w:hyperlink>
    </w:p>
    <w:p w14:paraId="425C55B4" w14:textId="77777777" w:rsidR="00225AD9" w:rsidRDefault="003117CF" w:rsidP="0091607C">
      <w:pPr>
        <w:pStyle w:val="a7"/>
        <w:numPr>
          <w:ilvl w:val="0"/>
          <w:numId w:val="7"/>
        </w:numPr>
        <w:spacing w:line="336" w:lineRule="auto"/>
        <w:ind w:left="425" w:hanging="425"/>
        <w:jc w:val="both"/>
      </w:pPr>
      <w:r>
        <w:t xml:space="preserve">Документація бібліотеки </w:t>
      </w:r>
      <w:proofErr w:type="spellStart"/>
      <w:r>
        <w:t>OpenCV</w:t>
      </w:r>
      <w:proofErr w:type="spellEnd"/>
      <w:r w:rsidR="00285A42">
        <w:t xml:space="preserve"> </w:t>
      </w:r>
      <w:r w:rsidR="00285A42" w:rsidRPr="00285A42">
        <w:rPr>
          <w:lang w:val="ru-RU"/>
        </w:rPr>
        <w:t>[</w:t>
      </w:r>
      <w:proofErr w:type="spellStart"/>
      <w:r w:rsidR="00285A42" w:rsidRPr="00285A42">
        <w:rPr>
          <w:lang w:val="ru-RU"/>
        </w:rPr>
        <w:t>Електронний</w:t>
      </w:r>
      <w:proofErr w:type="spellEnd"/>
      <w:r w:rsidR="00285A42" w:rsidRPr="00285A42">
        <w:rPr>
          <w:lang w:val="ru-RU"/>
        </w:rPr>
        <w:t xml:space="preserve"> ресурс] – Режим доступу до ресурсу:</w:t>
      </w:r>
      <w:r>
        <w:t xml:space="preserve"> </w:t>
      </w:r>
      <w:hyperlink r:id="rId50">
        <w:r w:rsidRPr="00805135">
          <w:rPr>
            <w:color w:val="0000FF"/>
            <w:u w:val="single"/>
          </w:rPr>
          <w:t>https://docs.opencv.org/4.x/</w:t>
        </w:r>
      </w:hyperlink>
    </w:p>
    <w:p w14:paraId="6B50ABD6" w14:textId="3CD96BFB" w:rsidR="00225AD9" w:rsidRDefault="00895103" w:rsidP="0091607C">
      <w:pPr>
        <w:pStyle w:val="a7"/>
        <w:numPr>
          <w:ilvl w:val="0"/>
          <w:numId w:val="7"/>
        </w:numPr>
        <w:spacing w:line="336" w:lineRule="auto"/>
        <w:ind w:left="425" w:hanging="425"/>
        <w:jc w:val="both"/>
      </w:pPr>
      <w:proofErr w:type="spellStart"/>
      <w:r w:rsidRPr="00895103">
        <w:t>Kukil</w:t>
      </w:r>
      <w:proofErr w:type="spellEnd"/>
      <w:r>
        <w:rPr>
          <w:lang w:val="en-US"/>
        </w:rPr>
        <w:t xml:space="preserve">. </w:t>
      </w:r>
      <w:proofErr w:type="spellStart"/>
      <w:r w:rsidRPr="00895103">
        <w:t>Object</w:t>
      </w:r>
      <w:proofErr w:type="spellEnd"/>
      <w:r w:rsidRPr="00895103">
        <w:t xml:space="preserve"> </w:t>
      </w:r>
      <w:proofErr w:type="spellStart"/>
      <w:r w:rsidRPr="00895103">
        <w:t>Detection</w:t>
      </w:r>
      <w:proofErr w:type="spellEnd"/>
      <w:r w:rsidRPr="00895103">
        <w:t xml:space="preserve"> </w:t>
      </w:r>
      <w:proofErr w:type="spellStart"/>
      <w:r w:rsidRPr="00895103">
        <w:t>using</w:t>
      </w:r>
      <w:proofErr w:type="spellEnd"/>
      <w:r w:rsidRPr="00895103">
        <w:t xml:space="preserve"> YOLOv5 </w:t>
      </w:r>
      <w:proofErr w:type="spellStart"/>
      <w:r w:rsidRPr="00895103">
        <w:t>OpenCV</w:t>
      </w:r>
      <w:proofErr w:type="spellEnd"/>
      <w:r w:rsidRPr="00895103">
        <w:t xml:space="preserve"> DNN </w:t>
      </w:r>
      <w:proofErr w:type="spellStart"/>
      <w:r w:rsidRPr="00895103">
        <w:t>in</w:t>
      </w:r>
      <w:proofErr w:type="spellEnd"/>
      <w:r w:rsidRPr="00895103">
        <w:t xml:space="preserve"> C++ </w:t>
      </w:r>
      <w:proofErr w:type="spellStart"/>
      <w:r w:rsidRPr="00895103">
        <w:t>and</w:t>
      </w:r>
      <w:proofErr w:type="spellEnd"/>
      <w:r w:rsidRPr="00895103">
        <w:t xml:space="preserve"> </w:t>
      </w:r>
      <w:proofErr w:type="spellStart"/>
      <w:r w:rsidRPr="00895103">
        <w:t>Python</w:t>
      </w:r>
      <w:proofErr w:type="spellEnd"/>
      <w:r>
        <w:rPr>
          <w:lang w:val="en-US"/>
        </w:rPr>
        <w:t xml:space="preserve">. </w:t>
      </w:r>
      <w:r w:rsidR="00285A42" w:rsidRPr="00285A42">
        <w:t>[Електронний ресурс] – Режим доступу до ресурсу:</w:t>
      </w:r>
      <w:r w:rsidR="0092457A">
        <w:t xml:space="preserve"> </w:t>
      </w:r>
      <w:hyperlink r:id="rId51">
        <w:r w:rsidR="0092457A" w:rsidRPr="00805135">
          <w:rPr>
            <w:color w:val="0000FF"/>
            <w:u w:val="single"/>
          </w:rPr>
          <w:t>https://learnopencv.com/object-detection-using-yolov5-and-opencv-dnn-in-c-and-python/</w:t>
        </w:r>
      </w:hyperlink>
    </w:p>
    <w:p w14:paraId="10DD1B98" w14:textId="3B31E7B0" w:rsidR="00225AD9" w:rsidRPr="00740EFF" w:rsidRDefault="0091607C" w:rsidP="0091607C">
      <w:pPr>
        <w:pStyle w:val="a7"/>
        <w:numPr>
          <w:ilvl w:val="0"/>
          <w:numId w:val="7"/>
        </w:numPr>
        <w:spacing w:line="336" w:lineRule="auto"/>
        <w:ind w:left="425" w:hanging="425"/>
        <w:jc w:val="both"/>
      </w:pPr>
      <w:proofErr w:type="spellStart"/>
      <w:r w:rsidRPr="0091607C">
        <w:t>Piotr</w:t>
      </w:r>
      <w:proofErr w:type="spellEnd"/>
      <w:r w:rsidRPr="0091607C">
        <w:t xml:space="preserve"> </w:t>
      </w:r>
      <w:proofErr w:type="spellStart"/>
      <w:r w:rsidRPr="0091607C">
        <w:t>Skalski</w:t>
      </w:r>
      <w:proofErr w:type="spellEnd"/>
      <w:r w:rsidR="00895103">
        <w:rPr>
          <w:lang w:val="en-US"/>
        </w:rPr>
        <w:t xml:space="preserve">. </w:t>
      </w:r>
      <w:proofErr w:type="spellStart"/>
      <w:r w:rsidR="00895103" w:rsidRPr="00895103">
        <w:t>How</w:t>
      </w:r>
      <w:proofErr w:type="spellEnd"/>
      <w:r w:rsidR="00895103" w:rsidRPr="00895103">
        <w:t xml:space="preserve"> </w:t>
      </w:r>
      <w:proofErr w:type="spellStart"/>
      <w:r w:rsidR="00895103" w:rsidRPr="00895103">
        <w:t>to</w:t>
      </w:r>
      <w:proofErr w:type="spellEnd"/>
      <w:r w:rsidR="00895103" w:rsidRPr="00895103">
        <w:t xml:space="preserve"> </w:t>
      </w:r>
      <w:proofErr w:type="spellStart"/>
      <w:r w:rsidR="00895103" w:rsidRPr="00895103">
        <w:t>Train</w:t>
      </w:r>
      <w:proofErr w:type="spellEnd"/>
      <w:r w:rsidR="00895103" w:rsidRPr="00895103">
        <w:t xml:space="preserve"> a </w:t>
      </w:r>
      <w:proofErr w:type="spellStart"/>
      <w:r w:rsidR="00895103" w:rsidRPr="00895103">
        <w:t>YOLOv</w:t>
      </w:r>
      <w:proofErr w:type="spellEnd"/>
      <w:r>
        <w:rPr>
          <w:lang w:val="en-US"/>
        </w:rPr>
        <w:t>8</w:t>
      </w:r>
      <w:r w:rsidR="00895103" w:rsidRPr="00895103">
        <w:t xml:space="preserve"> </w:t>
      </w:r>
      <w:proofErr w:type="spellStart"/>
      <w:r w:rsidRPr="0091607C">
        <w:t>Object</w:t>
      </w:r>
      <w:proofErr w:type="spellEnd"/>
      <w:r w:rsidRPr="0091607C">
        <w:t xml:space="preserve"> </w:t>
      </w:r>
      <w:proofErr w:type="spellStart"/>
      <w:r w:rsidRPr="0091607C">
        <w:t>Detection</w:t>
      </w:r>
      <w:proofErr w:type="spellEnd"/>
      <w:r w:rsidRPr="0091607C">
        <w:t xml:space="preserve"> </w:t>
      </w:r>
      <w:proofErr w:type="spellStart"/>
      <w:r w:rsidRPr="0091607C">
        <w:t>on</w:t>
      </w:r>
      <w:proofErr w:type="spellEnd"/>
      <w:r w:rsidRPr="0091607C">
        <w:t xml:space="preserve"> a </w:t>
      </w:r>
      <w:proofErr w:type="spellStart"/>
      <w:r w:rsidRPr="0091607C">
        <w:t>Custom</w:t>
      </w:r>
      <w:proofErr w:type="spellEnd"/>
      <w:r w:rsidRPr="0091607C">
        <w:t xml:space="preserve"> </w:t>
      </w:r>
      <w:proofErr w:type="spellStart"/>
      <w:r w:rsidRPr="0091607C">
        <w:t>Dataset</w:t>
      </w:r>
      <w:proofErr w:type="spellEnd"/>
      <w:r w:rsidR="00895103">
        <w:rPr>
          <w:lang w:val="en-US"/>
        </w:rPr>
        <w:t>.</w:t>
      </w:r>
      <w:r w:rsidR="00895103" w:rsidRPr="00895103">
        <w:t xml:space="preserve"> </w:t>
      </w:r>
      <w:r w:rsidR="00285A42" w:rsidRPr="00285A42">
        <w:t>[Електронний ресурс] – Режим доступу до ресурсу:</w:t>
      </w:r>
      <w:r w:rsidR="00267087">
        <w:t xml:space="preserve"> </w:t>
      </w:r>
      <w:hyperlink r:id="rId52">
        <w:r>
          <w:rPr>
            <w:color w:val="0000FF"/>
            <w:u w:val="single"/>
          </w:rPr>
          <w:t>https://blog.roboflow.com/how-to-train-yolov8-on-a-custom-dataset/</w:t>
        </w:r>
      </w:hyperlink>
    </w:p>
    <w:p w14:paraId="47B702B7" w14:textId="03501215" w:rsidR="00740EFF" w:rsidRDefault="00895103" w:rsidP="0091607C">
      <w:pPr>
        <w:pStyle w:val="a7"/>
        <w:numPr>
          <w:ilvl w:val="0"/>
          <w:numId w:val="7"/>
        </w:numPr>
        <w:spacing w:line="336" w:lineRule="auto"/>
        <w:ind w:left="425" w:hanging="425"/>
        <w:jc w:val="both"/>
      </w:pPr>
      <w:proofErr w:type="spellStart"/>
      <w:r w:rsidRPr="00895103">
        <w:t>Brief</w:t>
      </w:r>
      <w:proofErr w:type="spellEnd"/>
      <w:r w:rsidRPr="00895103">
        <w:t xml:space="preserve"> </w:t>
      </w:r>
      <w:proofErr w:type="spellStart"/>
      <w:r w:rsidRPr="00895103">
        <w:t>summary</w:t>
      </w:r>
      <w:proofErr w:type="spellEnd"/>
      <w:r w:rsidRPr="00895103">
        <w:t xml:space="preserve"> </w:t>
      </w:r>
      <w:proofErr w:type="spellStart"/>
      <w:r w:rsidRPr="00895103">
        <w:t>of</w:t>
      </w:r>
      <w:proofErr w:type="spellEnd"/>
      <w:r w:rsidRPr="00895103">
        <w:t xml:space="preserve"> YOLOv8 </w:t>
      </w:r>
      <w:proofErr w:type="spellStart"/>
      <w:r w:rsidRPr="00895103">
        <w:t>model</w:t>
      </w:r>
      <w:proofErr w:type="spellEnd"/>
      <w:r w:rsidRPr="00895103">
        <w:t xml:space="preserve"> </w:t>
      </w:r>
      <w:proofErr w:type="spellStart"/>
      <w:r w:rsidRPr="00895103">
        <w:t>structure</w:t>
      </w:r>
      <w:proofErr w:type="spellEnd"/>
      <w:r>
        <w:rPr>
          <w:lang w:val="en-US"/>
        </w:rPr>
        <w:t>.</w:t>
      </w:r>
      <w:r w:rsidRPr="00895103">
        <w:t xml:space="preserve"> </w:t>
      </w:r>
      <w:r w:rsidR="00740EFF" w:rsidRPr="00285A42">
        <w:t>[Електронний ресурс] – Режим доступу до ресурсу:</w:t>
      </w:r>
      <w:r w:rsidR="00740EFF">
        <w:t xml:space="preserve"> </w:t>
      </w:r>
      <w:hyperlink r:id="rId53" w:history="1">
        <w:r w:rsidR="00740EFF">
          <w:rPr>
            <w:rStyle w:val="a5"/>
            <w:lang w:val="en-US"/>
          </w:rPr>
          <w:t>https://github.com/ultralytics/ultralytics/issues/189</w:t>
        </w:r>
      </w:hyperlink>
    </w:p>
    <w:p w14:paraId="0D784A99" w14:textId="77777777" w:rsidR="00225AD9" w:rsidRDefault="003117CF" w:rsidP="00805135">
      <w:r>
        <w:br w:type="page"/>
      </w:r>
    </w:p>
    <w:p w14:paraId="5AD281C8" w14:textId="77777777" w:rsidR="00225AD9" w:rsidRDefault="003117CF" w:rsidP="00992E0D">
      <w:pPr>
        <w:pStyle w:val="1"/>
      </w:pPr>
      <w:bookmarkStart w:id="38" w:name="_Toc137990068"/>
      <w:r>
        <w:lastRenderedPageBreak/>
        <w:t>Додатки</w:t>
      </w:r>
      <w:bookmarkEnd w:id="38"/>
    </w:p>
    <w:p w14:paraId="58C9CA52" w14:textId="77777777" w:rsidR="00225AD9" w:rsidRDefault="00A717A5" w:rsidP="003F1D2B">
      <w:pPr>
        <w:pStyle w:val="2"/>
        <w:ind w:firstLine="0"/>
        <w:jc w:val="center"/>
      </w:pPr>
      <w:bookmarkStart w:id="39" w:name="_Toc137990069"/>
      <w:r>
        <w:t>ДОДАТОК А</w:t>
      </w:r>
      <w:bookmarkEnd w:id="39"/>
    </w:p>
    <w:p w14:paraId="50637E82" w14:textId="77777777" w:rsidR="00F67F92" w:rsidRPr="00207511" w:rsidRDefault="00F67F92" w:rsidP="00207511">
      <w:pPr>
        <w:spacing w:after="240"/>
        <w:ind w:firstLine="0"/>
        <w:jc w:val="center"/>
        <w:rPr>
          <w:b/>
          <w:bCs/>
        </w:rPr>
      </w:pPr>
      <w:r w:rsidRPr="00207511">
        <w:rPr>
          <w:b/>
          <w:bCs/>
        </w:rPr>
        <w:t>Інтернет посилання</w:t>
      </w:r>
      <w:r w:rsidR="00D51F52" w:rsidRPr="00207511">
        <w:rPr>
          <w:b/>
          <w:bCs/>
        </w:rPr>
        <w:t xml:space="preserve"> для завантаження даних</w:t>
      </w:r>
    </w:p>
    <w:p w14:paraId="13F92F73" w14:textId="45B753BE" w:rsidR="00406592" w:rsidRDefault="003117CF" w:rsidP="006705A8">
      <w:pPr>
        <w:pStyle w:val="a7"/>
        <w:numPr>
          <w:ilvl w:val="0"/>
          <w:numId w:val="12"/>
        </w:numPr>
        <w:ind w:left="709"/>
      </w:pPr>
      <w:r>
        <w:t xml:space="preserve">Вся розробка велась із використанням </w:t>
      </w:r>
      <w:proofErr w:type="spellStart"/>
      <w:r>
        <w:t>Git</w:t>
      </w:r>
      <w:proofErr w:type="spellEnd"/>
      <w:r w:rsidR="004B2A2D">
        <w:rPr>
          <w:lang w:val="en-US"/>
        </w:rPr>
        <w:t>H</w:t>
      </w:r>
      <w:proofErr w:type="spellStart"/>
      <w:r>
        <w:t>ub</w:t>
      </w:r>
      <w:proofErr w:type="spellEnd"/>
      <w:r>
        <w:t>, весь код можна знайти у вільному доступі</w:t>
      </w:r>
      <w:r w:rsidR="00FE5439">
        <w:t xml:space="preserve">: </w:t>
      </w:r>
      <w:hyperlink r:id="rId54" w:history="1">
        <w:r w:rsidR="00F05702">
          <w:rPr>
            <w:rStyle w:val="a5"/>
          </w:rPr>
          <w:t>https://github.com/Kolyanuss/Course_work_4_2/releases/tag/V2</w:t>
        </w:r>
      </w:hyperlink>
    </w:p>
    <w:p w14:paraId="1EE5DC7C" w14:textId="2C208B53" w:rsidR="00EE54A9" w:rsidRPr="00EE54A9" w:rsidRDefault="001A45A3" w:rsidP="006705A8">
      <w:pPr>
        <w:pStyle w:val="a7"/>
        <w:numPr>
          <w:ilvl w:val="0"/>
          <w:numId w:val="12"/>
        </w:numPr>
        <w:ind w:left="709"/>
      </w:pPr>
      <w:r>
        <w:rPr>
          <w:color w:val="000000"/>
        </w:rPr>
        <w:t>Набір даних</w:t>
      </w:r>
      <w:r w:rsidRPr="00EE54A9">
        <w:rPr>
          <w:color w:val="000000"/>
        </w:rPr>
        <w:t xml:space="preserve"> із зображеннями та мітками: </w:t>
      </w:r>
      <w:hyperlink r:id="rId55" w:history="1">
        <w:r w:rsidR="00457C6E">
          <w:rPr>
            <w:rStyle w:val="a5"/>
          </w:rPr>
          <w:t>https://universe.roboflow.com/chernivtsi-national-university/csgo_models</w:t>
        </w:r>
      </w:hyperlink>
    </w:p>
    <w:p w14:paraId="73484215" w14:textId="187122FE" w:rsidR="00406592" w:rsidRDefault="003117CF" w:rsidP="006705A8">
      <w:pPr>
        <w:pStyle w:val="a7"/>
        <w:numPr>
          <w:ilvl w:val="0"/>
          <w:numId w:val="12"/>
        </w:numPr>
        <w:ind w:left="709"/>
      </w:pPr>
      <w:r>
        <w:t xml:space="preserve">Блокнот </w:t>
      </w:r>
      <w:proofErr w:type="spellStart"/>
      <w:r>
        <w:t>GoogleColab</w:t>
      </w:r>
      <w:proofErr w:type="spellEnd"/>
      <w:r>
        <w:t xml:space="preserve"> для тренування нейромережі: </w:t>
      </w:r>
      <w:hyperlink r:id="rId56" w:history="1">
        <w:r w:rsidR="00F05702">
          <w:rPr>
            <w:rStyle w:val="a5"/>
          </w:rPr>
          <w:t>https://drive.google.com/file/d/1Ihp3fJKC15_iHO8YAZPzCCiumkYckMRe/view?usp=sharing</w:t>
        </w:r>
      </w:hyperlink>
    </w:p>
    <w:p w14:paraId="361C12F2" w14:textId="7F41FFAA" w:rsidR="00225AD9" w:rsidRDefault="003117CF" w:rsidP="006705A8">
      <w:pPr>
        <w:pStyle w:val="a7"/>
        <w:numPr>
          <w:ilvl w:val="0"/>
          <w:numId w:val="12"/>
        </w:numPr>
        <w:ind w:left="709"/>
      </w:pPr>
      <w:r>
        <w:t>Натреновані ваги:</w:t>
      </w:r>
      <w:r w:rsidR="008550B0">
        <w:t xml:space="preserve"> </w:t>
      </w:r>
      <w:hyperlink r:id="rId57" w:history="1">
        <w:r w:rsidR="00003EF2">
          <w:rPr>
            <w:rStyle w:val="a5"/>
          </w:rPr>
          <w:t>https://drive.google.com/file/d/15jExYTYwqc_CxyJvrytArZK_waDTvGj7/view?usp=sharing</w:t>
        </w:r>
      </w:hyperlink>
    </w:p>
    <w:p w14:paraId="6E0F965E" w14:textId="77777777" w:rsidR="00225AD9" w:rsidRDefault="00225AD9" w:rsidP="00805135"/>
    <w:p w14:paraId="670886C9" w14:textId="77777777" w:rsidR="00F67F92" w:rsidRDefault="00F67F92" w:rsidP="00805135">
      <w:r>
        <w:br w:type="page"/>
      </w:r>
    </w:p>
    <w:p w14:paraId="4D27C9ED" w14:textId="77777777" w:rsidR="00F67F92" w:rsidRDefault="00A717A5" w:rsidP="003F1D2B">
      <w:pPr>
        <w:pStyle w:val="2"/>
        <w:ind w:firstLine="0"/>
        <w:jc w:val="center"/>
      </w:pPr>
      <w:bookmarkStart w:id="40" w:name="_Toc137990070"/>
      <w:r>
        <w:lastRenderedPageBreak/>
        <w:t>ДОДАТОК Б</w:t>
      </w:r>
      <w:bookmarkEnd w:id="40"/>
    </w:p>
    <w:p w14:paraId="0A7A5B13" w14:textId="77777777" w:rsidR="00355C3E" w:rsidRPr="00A717A5" w:rsidRDefault="00EE746F" w:rsidP="003C026B">
      <w:pPr>
        <w:ind w:firstLine="0"/>
        <w:jc w:val="center"/>
        <w:rPr>
          <w:b/>
          <w:bCs/>
        </w:rPr>
      </w:pPr>
      <w:r w:rsidRPr="00207511">
        <w:rPr>
          <w:b/>
          <w:bCs/>
        </w:rPr>
        <w:t>Лістинг</w:t>
      </w:r>
      <w:r w:rsidR="003C026B">
        <w:rPr>
          <w:b/>
          <w:bCs/>
        </w:rPr>
        <w:t>и</w:t>
      </w:r>
      <w:r w:rsidRPr="00207511">
        <w:rPr>
          <w:b/>
          <w:bCs/>
        </w:rPr>
        <w:t xml:space="preserve"> </w:t>
      </w:r>
      <w:r w:rsidR="00A717A5">
        <w:rPr>
          <w:b/>
          <w:bCs/>
        </w:rPr>
        <w:t>додатку</w:t>
      </w:r>
    </w:p>
    <w:p w14:paraId="13049071" w14:textId="77777777" w:rsidR="003C026B" w:rsidRPr="00207511" w:rsidRDefault="00A717A5" w:rsidP="00CF71C6">
      <w:pPr>
        <w:ind w:firstLine="0"/>
        <w:jc w:val="center"/>
        <w:rPr>
          <w:b/>
          <w:bCs/>
        </w:rPr>
      </w:pPr>
      <w:r>
        <w:rPr>
          <w:b/>
          <w:bCs/>
          <w:lang w:val="en-US"/>
        </w:rPr>
        <w:t>main</w:t>
      </w:r>
      <w:r w:rsidR="003C026B" w:rsidRPr="003C026B">
        <w:rPr>
          <w:b/>
          <w:bCs/>
        </w:rPr>
        <w:t>.</w:t>
      </w:r>
      <w:proofErr w:type="spellStart"/>
      <w:r w:rsidR="003C026B" w:rsidRPr="003C026B">
        <w:rPr>
          <w:b/>
          <w:bCs/>
        </w:rPr>
        <w:t>py</w:t>
      </w:r>
      <w:proofErr w:type="spellEnd"/>
    </w:p>
    <w:p w14:paraId="3125FCCB"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import</w:t>
      </w:r>
      <w:proofErr w:type="spellEnd"/>
      <w:r w:rsidRPr="007218A5">
        <w:rPr>
          <w:rFonts w:ascii="Courier New" w:hAnsi="Courier New" w:cs="Courier New"/>
          <w:sz w:val="22"/>
          <w:szCs w:val="22"/>
        </w:rPr>
        <w:t xml:space="preserve"> cv2</w:t>
      </w:r>
    </w:p>
    <w:p w14:paraId="195FC500"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import</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dxcam</w:t>
      </w:r>
      <w:proofErr w:type="spellEnd"/>
    </w:p>
    <w:p w14:paraId="0A154EE5"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import</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threading</w:t>
      </w:r>
      <w:proofErr w:type="spellEnd"/>
    </w:p>
    <w:p w14:paraId="6E805C03"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from</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pynput.keyboard</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import</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Key</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Listener</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as</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KeyListener</w:t>
      </w:r>
      <w:proofErr w:type="spellEnd"/>
    </w:p>
    <w:p w14:paraId="4D56E177"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import</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detector</w:t>
      </w:r>
      <w:proofErr w:type="spellEnd"/>
    </w:p>
    <w:p w14:paraId="19146E2C"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import</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aim</w:t>
      </w:r>
      <w:proofErr w:type="spellEnd"/>
    </w:p>
    <w:p w14:paraId="3FD33C97"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from</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custom_sleep</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import</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sleep</w:t>
      </w:r>
      <w:proofErr w:type="spellEnd"/>
    </w:p>
    <w:p w14:paraId="25C845F2" w14:textId="77777777" w:rsidR="00A717A5" w:rsidRPr="007218A5" w:rsidRDefault="00A717A5" w:rsidP="007218A5">
      <w:pPr>
        <w:spacing w:line="240" w:lineRule="auto"/>
        <w:ind w:firstLine="0"/>
        <w:rPr>
          <w:rFonts w:ascii="Courier New" w:hAnsi="Courier New" w:cs="Courier New"/>
          <w:sz w:val="22"/>
          <w:szCs w:val="22"/>
        </w:rPr>
      </w:pPr>
    </w:p>
    <w:p w14:paraId="0F302DA2"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ACTIVE_MODE = </w:t>
      </w:r>
      <w:proofErr w:type="spellStart"/>
      <w:r w:rsidRPr="007218A5">
        <w:rPr>
          <w:rFonts w:ascii="Courier New" w:hAnsi="Courier New" w:cs="Courier New"/>
          <w:sz w:val="22"/>
          <w:szCs w:val="22"/>
        </w:rPr>
        <w:t>True</w:t>
      </w:r>
      <w:proofErr w:type="spellEnd"/>
    </w:p>
    <w:p w14:paraId="465355BA"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AIM_MODE = </w:t>
      </w:r>
      <w:proofErr w:type="spellStart"/>
      <w:r w:rsidRPr="007218A5">
        <w:rPr>
          <w:rFonts w:ascii="Courier New" w:hAnsi="Courier New" w:cs="Courier New"/>
          <w:sz w:val="22"/>
          <w:szCs w:val="22"/>
        </w:rPr>
        <w:t>True</w:t>
      </w:r>
      <w:proofErr w:type="spellEnd"/>
    </w:p>
    <w:p w14:paraId="060C8B0E"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DRAW_MODE = </w:t>
      </w:r>
      <w:proofErr w:type="spellStart"/>
      <w:r w:rsidRPr="007218A5">
        <w:rPr>
          <w:rFonts w:ascii="Courier New" w:hAnsi="Courier New" w:cs="Courier New"/>
          <w:sz w:val="22"/>
          <w:szCs w:val="22"/>
        </w:rPr>
        <w:t>True</w:t>
      </w:r>
      <w:proofErr w:type="spellEnd"/>
    </w:p>
    <w:p w14:paraId="2A3F3A54"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screen_resolution</w:t>
      </w:r>
      <w:proofErr w:type="spellEnd"/>
      <w:r w:rsidRPr="007218A5">
        <w:rPr>
          <w:rFonts w:ascii="Courier New" w:hAnsi="Courier New" w:cs="Courier New"/>
          <w:sz w:val="22"/>
          <w:szCs w:val="22"/>
        </w:rPr>
        <w:t xml:space="preserve"> = (1920, 1080)</w:t>
      </w:r>
    </w:p>
    <w:p w14:paraId="56AD82BA"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mid_screen_xy</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int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screen_resolution</w:t>
      </w:r>
      <w:proofErr w:type="spellEnd"/>
      <w:r w:rsidRPr="007218A5">
        <w:rPr>
          <w:rFonts w:ascii="Courier New" w:hAnsi="Courier New" w:cs="Courier New"/>
          <w:sz w:val="22"/>
          <w:szCs w:val="22"/>
        </w:rPr>
        <w:t xml:space="preserve">[0]/2), </w:t>
      </w:r>
      <w:proofErr w:type="spellStart"/>
      <w:r w:rsidRPr="007218A5">
        <w:rPr>
          <w:rFonts w:ascii="Courier New" w:hAnsi="Courier New" w:cs="Courier New"/>
          <w:sz w:val="22"/>
          <w:szCs w:val="22"/>
        </w:rPr>
        <w:t>int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screen_resolution</w:t>
      </w:r>
      <w:proofErr w:type="spellEnd"/>
      <w:r w:rsidRPr="007218A5">
        <w:rPr>
          <w:rFonts w:ascii="Courier New" w:hAnsi="Courier New" w:cs="Courier New"/>
          <w:sz w:val="22"/>
          <w:szCs w:val="22"/>
        </w:rPr>
        <w:t>[1]/2))</w:t>
      </w:r>
    </w:p>
    <w:p w14:paraId="597D0E15"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monitor</w:t>
      </w:r>
      <w:proofErr w:type="spellEnd"/>
      <w:r w:rsidRPr="007218A5">
        <w:rPr>
          <w:rFonts w:ascii="Courier New" w:hAnsi="Courier New" w:cs="Courier New"/>
          <w:sz w:val="22"/>
          <w:szCs w:val="22"/>
        </w:rPr>
        <w:t xml:space="preserve"> = (0, 0, *</w:t>
      </w:r>
      <w:proofErr w:type="spellStart"/>
      <w:r w:rsidRPr="007218A5">
        <w:rPr>
          <w:rFonts w:ascii="Courier New" w:hAnsi="Courier New" w:cs="Courier New"/>
          <w:sz w:val="22"/>
          <w:szCs w:val="22"/>
        </w:rPr>
        <w:t>screen_resolution</w:t>
      </w:r>
      <w:proofErr w:type="spellEnd"/>
      <w:r w:rsidRPr="007218A5">
        <w:rPr>
          <w:rFonts w:ascii="Courier New" w:hAnsi="Courier New" w:cs="Courier New"/>
          <w:sz w:val="22"/>
          <w:szCs w:val="22"/>
        </w:rPr>
        <w:t>)</w:t>
      </w:r>
    </w:p>
    <w:p w14:paraId="2D9226C7"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camera</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dxcam.create</w:t>
      </w:r>
      <w:proofErr w:type="spellEnd"/>
      <w:r w:rsidRPr="007218A5">
        <w:rPr>
          <w:rFonts w:ascii="Courier New" w:hAnsi="Courier New" w:cs="Courier New"/>
          <w:sz w:val="22"/>
          <w:szCs w:val="22"/>
        </w:rPr>
        <w:t>()</w:t>
      </w:r>
    </w:p>
    <w:p w14:paraId="5AE67064"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threshold</w:t>
      </w:r>
      <w:proofErr w:type="spellEnd"/>
      <w:r w:rsidRPr="007218A5">
        <w:rPr>
          <w:rFonts w:ascii="Courier New" w:hAnsi="Courier New" w:cs="Courier New"/>
          <w:sz w:val="22"/>
          <w:szCs w:val="22"/>
        </w:rPr>
        <w:t xml:space="preserve"> = 10 # </w:t>
      </w:r>
      <w:proofErr w:type="spellStart"/>
      <w:r w:rsidRPr="007218A5">
        <w:rPr>
          <w:rFonts w:ascii="Courier New" w:hAnsi="Courier New" w:cs="Courier New"/>
          <w:sz w:val="22"/>
          <w:szCs w:val="22"/>
        </w:rPr>
        <w:t>maximum</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deviation</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for</w:t>
      </w:r>
      <w:proofErr w:type="spellEnd"/>
      <w:r w:rsidRPr="007218A5">
        <w:rPr>
          <w:rFonts w:ascii="Courier New" w:hAnsi="Courier New" w:cs="Courier New"/>
          <w:sz w:val="22"/>
          <w:szCs w:val="22"/>
        </w:rPr>
        <w:t xml:space="preserve"> a </w:t>
      </w:r>
      <w:proofErr w:type="spellStart"/>
      <w:r w:rsidRPr="007218A5">
        <w:rPr>
          <w:rFonts w:ascii="Courier New" w:hAnsi="Courier New" w:cs="Courier New"/>
          <w:sz w:val="22"/>
          <w:szCs w:val="22"/>
        </w:rPr>
        <w:t>shot</w:t>
      </w:r>
      <w:proofErr w:type="spellEnd"/>
    </w:p>
    <w:p w14:paraId="55728CD6" w14:textId="77777777" w:rsidR="00A717A5" w:rsidRPr="007218A5" w:rsidRDefault="00A717A5" w:rsidP="007218A5">
      <w:pPr>
        <w:spacing w:line="240" w:lineRule="auto"/>
        <w:ind w:firstLine="0"/>
        <w:rPr>
          <w:rFonts w:ascii="Courier New" w:hAnsi="Courier New" w:cs="Courier New"/>
          <w:sz w:val="22"/>
          <w:szCs w:val="22"/>
        </w:rPr>
      </w:pPr>
    </w:p>
    <w:p w14:paraId="2691C5C9"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def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on_press</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key</w:t>
      </w:r>
      <w:proofErr w:type="spellEnd"/>
      <w:r w:rsidRPr="007218A5">
        <w:rPr>
          <w:rFonts w:ascii="Courier New" w:hAnsi="Courier New" w:cs="Courier New"/>
          <w:sz w:val="22"/>
          <w:szCs w:val="22"/>
        </w:rPr>
        <w:t>):</w:t>
      </w:r>
    </w:p>
    <w:p w14:paraId="415D73E8"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global</w:t>
      </w:r>
      <w:proofErr w:type="spellEnd"/>
      <w:r w:rsidRPr="007218A5">
        <w:rPr>
          <w:rFonts w:ascii="Courier New" w:hAnsi="Courier New" w:cs="Courier New"/>
          <w:sz w:val="22"/>
          <w:szCs w:val="22"/>
        </w:rPr>
        <w:t xml:space="preserve"> ACTIVE_MODE</w:t>
      </w:r>
    </w:p>
    <w:p w14:paraId="3934547D"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key</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Key.home</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and</w:t>
      </w:r>
      <w:proofErr w:type="spellEnd"/>
      <w:r w:rsidRPr="007218A5">
        <w:rPr>
          <w:rFonts w:ascii="Courier New" w:hAnsi="Courier New" w:cs="Courier New"/>
          <w:sz w:val="22"/>
          <w:szCs w:val="22"/>
        </w:rPr>
        <w:t xml:space="preserve"> ACTIVE_MODE != </w:t>
      </w:r>
      <w:proofErr w:type="spellStart"/>
      <w:r w:rsidRPr="007218A5">
        <w:rPr>
          <w:rFonts w:ascii="Courier New" w:hAnsi="Courier New" w:cs="Courier New"/>
          <w:sz w:val="22"/>
          <w:szCs w:val="22"/>
        </w:rPr>
        <w:t>True</w:t>
      </w:r>
      <w:proofErr w:type="spellEnd"/>
      <w:r w:rsidRPr="007218A5">
        <w:rPr>
          <w:rFonts w:ascii="Courier New" w:hAnsi="Courier New" w:cs="Courier New"/>
          <w:sz w:val="22"/>
          <w:szCs w:val="22"/>
        </w:rPr>
        <w:t>:</w:t>
      </w:r>
    </w:p>
    <w:p w14:paraId="279A04A5"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ACTIVE_MODE = </w:t>
      </w:r>
      <w:proofErr w:type="spellStart"/>
      <w:r w:rsidRPr="007218A5">
        <w:rPr>
          <w:rFonts w:ascii="Courier New" w:hAnsi="Courier New" w:cs="Courier New"/>
          <w:sz w:val="22"/>
          <w:szCs w:val="22"/>
        </w:rPr>
        <w:t>True</w:t>
      </w:r>
      <w:proofErr w:type="spellEnd"/>
    </w:p>
    <w:p w14:paraId="5AB1017C"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thread</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threading.Thread</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target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main</w:t>
      </w:r>
      <w:proofErr w:type="spellEnd"/>
      <w:r w:rsidRPr="007218A5">
        <w:rPr>
          <w:rFonts w:ascii="Courier New" w:hAnsi="Courier New" w:cs="Courier New"/>
          <w:sz w:val="22"/>
          <w:szCs w:val="22"/>
        </w:rPr>
        <w:t>)</w:t>
      </w:r>
    </w:p>
    <w:p w14:paraId="5392E031"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thread.start</w:t>
      </w:r>
      <w:proofErr w:type="spellEnd"/>
      <w:r w:rsidRPr="007218A5">
        <w:rPr>
          <w:rFonts w:ascii="Courier New" w:hAnsi="Courier New" w:cs="Courier New"/>
          <w:sz w:val="22"/>
          <w:szCs w:val="22"/>
        </w:rPr>
        <w:t>()</w:t>
      </w:r>
    </w:p>
    <w:p w14:paraId="44AF9217"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key</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Key.end</w:t>
      </w:r>
      <w:proofErr w:type="spellEnd"/>
      <w:r w:rsidRPr="007218A5">
        <w:rPr>
          <w:rFonts w:ascii="Courier New" w:hAnsi="Courier New" w:cs="Courier New"/>
          <w:sz w:val="22"/>
          <w:szCs w:val="22"/>
        </w:rPr>
        <w:t>:</w:t>
      </w:r>
    </w:p>
    <w:p w14:paraId="1E84517A"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ACTIVE_MODE = </w:t>
      </w:r>
      <w:proofErr w:type="spellStart"/>
      <w:r w:rsidRPr="007218A5">
        <w:rPr>
          <w:rFonts w:ascii="Courier New" w:hAnsi="Courier New" w:cs="Courier New"/>
          <w:sz w:val="22"/>
          <w:szCs w:val="22"/>
        </w:rPr>
        <w:t>False</w:t>
      </w:r>
      <w:proofErr w:type="spellEnd"/>
    </w:p>
    <w:p w14:paraId="553675FC"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global</w:t>
      </w:r>
      <w:proofErr w:type="spellEnd"/>
      <w:r w:rsidRPr="007218A5">
        <w:rPr>
          <w:rFonts w:ascii="Courier New" w:hAnsi="Courier New" w:cs="Courier New"/>
          <w:sz w:val="22"/>
          <w:szCs w:val="22"/>
        </w:rPr>
        <w:t xml:space="preserve"> AIM_MODE</w:t>
      </w:r>
    </w:p>
    <w:p w14:paraId="25591506"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key</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Key.shift_l</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and</w:t>
      </w:r>
      <w:proofErr w:type="spellEnd"/>
      <w:r w:rsidRPr="007218A5">
        <w:rPr>
          <w:rFonts w:ascii="Courier New" w:hAnsi="Courier New" w:cs="Courier New"/>
          <w:sz w:val="22"/>
          <w:szCs w:val="22"/>
        </w:rPr>
        <w:t xml:space="preserve"> AIM_MODE != </w:t>
      </w:r>
      <w:proofErr w:type="spellStart"/>
      <w:r w:rsidRPr="007218A5">
        <w:rPr>
          <w:rFonts w:ascii="Courier New" w:hAnsi="Courier New" w:cs="Courier New"/>
          <w:sz w:val="22"/>
          <w:szCs w:val="22"/>
        </w:rPr>
        <w:t>True</w:t>
      </w:r>
      <w:proofErr w:type="spellEnd"/>
      <w:r w:rsidRPr="007218A5">
        <w:rPr>
          <w:rFonts w:ascii="Courier New" w:hAnsi="Courier New" w:cs="Courier New"/>
          <w:sz w:val="22"/>
          <w:szCs w:val="22"/>
        </w:rPr>
        <w:t>:</w:t>
      </w:r>
    </w:p>
    <w:p w14:paraId="65883DCD"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AIM_MODE = </w:t>
      </w:r>
      <w:proofErr w:type="spellStart"/>
      <w:r w:rsidRPr="007218A5">
        <w:rPr>
          <w:rFonts w:ascii="Courier New" w:hAnsi="Courier New" w:cs="Courier New"/>
          <w:sz w:val="22"/>
          <w:szCs w:val="22"/>
        </w:rPr>
        <w:t>True</w:t>
      </w:r>
      <w:proofErr w:type="spellEnd"/>
    </w:p>
    <w:p w14:paraId="36B7CB46"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print</w:t>
      </w:r>
      <w:proofErr w:type="spellEnd"/>
      <w:r w:rsidRPr="007218A5">
        <w:rPr>
          <w:rFonts w:ascii="Courier New" w:hAnsi="Courier New" w:cs="Courier New"/>
          <w:sz w:val="22"/>
          <w:szCs w:val="22"/>
        </w:rPr>
        <w:t>("AIM MODE: ",AIM_MODE)</w:t>
      </w:r>
    </w:p>
    <w:p w14:paraId="43FE0230"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key</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Key.alt_l</w:t>
      </w:r>
      <w:proofErr w:type="spellEnd"/>
      <w:r w:rsidRPr="007218A5">
        <w:rPr>
          <w:rFonts w:ascii="Courier New" w:hAnsi="Courier New" w:cs="Courier New"/>
          <w:sz w:val="22"/>
          <w:szCs w:val="22"/>
        </w:rPr>
        <w:t>:</w:t>
      </w:r>
    </w:p>
    <w:p w14:paraId="02A6C967"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AIM_MODE = </w:t>
      </w:r>
      <w:proofErr w:type="spellStart"/>
      <w:r w:rsidRPr="007218A5">
        <w:rPr>
          <w:rFonts w:ascii="Courier New" w:hAnsi="Courier New" w:cs="Courier New"/>
          <w:sz w:val="22"/>
          <w:szCs w:val="22"/>
        </w:rPr>
        <w:t>False</w:t>
      </w:r>
      <w:proofErr w:type="spellEnd"/>
    </w:p>
    <w:p w14:paraId="53891F5A"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print</w:t>
      </w:r>
      <w:proofErr w:type="spellEnd"/>
      <w:r w:rsidRPr="007218A5">
        <w:rPr>
          <w:rFonts w:ascii="Courier New" w:hAnsi="Courier New" w:cs="Courier New"/>
          <w:sz w:val="22"/>
          <w:szCs w:val="22"/>
        </w:rPr>
        <w:t>("AIM MODE: ",AIM_MODE)</w:t>
      </w:r>
    </w:p>
    <w:p w14:paraId="4E849C9C"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key</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Key.delete</w:t>
      </w:r>
      <w:proofErr w:type="spellEnd"/>
      <w:r w:rsidRPr="007218A5">
        <w:rPr>
          <w:rFonts w:ascii="Courier New" w:hAnsi="Courier New" w:cs="Courier New"/>
          <w:sz w:val="22"/>
          <w:szCs w:val="22"/>
        </w:rPr>
        <w:t>:</w:t>
      </w:r>
    </w:p>
    <w:p w14:paraId="5078E024"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return</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False</w:t>
      </w:r>
      <w:proofErr w:type="spellEnd"/>
    </w:p>
    <w:p w14:paraId="483BAC41" w14:textId="77777777" w:rsidR="00A717A5" w:rsidRPr="007218A5" w:rsidRDefault="00A717A5" w:rsidP="007218A5">
      <w:pPr>
        <w:spacing w:line="240" w:lineRule="auto"/>
        <w:ind w:firstLine="0"/>
        <w:rPr>
          <w:rFonts w:ascii="Courier New" w:hAnsi="Courier New" w:cs="Courier New"/>
          <w:sz w:val="22"/>
          <w:szCs w:val="22"/>
        </w:rPr>
      </w:pPr>
    </w:p>
    <w:p w14:paraId="344C1806"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def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start_listener</w:t>
      </w:r>
      <w:proofErr w:type="spellEnd"/>
      <w:r w:rsidRPr="007218A5">
        <w:rPr>
          <w:rFonts w:ascii="Courier New" w:hAnsi="Courier New" w:cs="Courier New"/>
          <w:sz w:val="22"/>
          <w:szCs w:val="22"/>
        </w:rPr>
        <w:t>():</w:t>
      </w:r>
    </w:p>
    <w:p w14:paraId="664272EC"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with</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KeyListener</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on_press</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on_press</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as</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listener</w:t>
      </w:r>
      <w:proofErr w:type="spellEnd"/>
      <w:r w:rsidRPr="007218A5">
        <w:rPr>
          <w:rFonts w:ascii="Courier New" w:hAnsi="Courier New" w:cs="Courier New"/>
          <w:sz w:val="22"/>
          <w:szCs w:val="22"/>
        </w:rPr>
        <w:t>:</w:t>
      </w:r>
    </w:p>
    <w:p w14:paraId="1E3FB249"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thread</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threading.Thread</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target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main</w:t>
      </w:r>
      <w:proofErr w:type="spellEnd"/>
      <w:r w:rsidRPr="007218A5">
        <w:rPr>
          <w:rFonts w:ascii="Courier New" w:hAnsi="Courier New" w:cs="Courier New"/>
          <w:sz w:val="22"/>
          <w:szCs w:val="22"/>
        </w:rPr>
        <w:t>)</w:t>
      </w:r>
    </w:p>
    <w:p w14:paraId="0CA7593D"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thread.start</w:t>
      </w:r>
      <w:proofErr w:type="spellEnd"/>
      <w:r w:rsidRPr="007218A5">
        <w:rPr>
          <w:rFonts w:ascii="Courier New" w:hAnsi="Courier New" w:cs="Courier New"/>
          <w:sz w:val="22"/>
          <w:szCs w:val="22"/>
        </w:rPr>
        <w:t>()</w:t>
      </w:r>
    </w:p>
    <w:p w14:paraId="0B172DEA"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listener.join</w:t>
      </w:r>
      <w:proofErr w:type="spellEnd"/>
      <w:r w:rsidRPr="007218A5">
        <w:rPr>
          <w:rFonts w:ascii="Courier New" w:hAnsi="Courier New" w:cs="Courier New"/>
          <w:sz w:val="22"/>
          <w:szCs w:val="22"/>
        </w:rPr>
        <w:t>()</w:t>
      </w:r>
    </w:p>
    <w:p w14:paraId="134918B1" w14:textId="77777777" w:rsidR="00A717A5" w:rsidRPr="007218A5" w:rsidRDefault="00A717A5" w:rsidP="007218A5">
      <w:pPr>
        <w:spacing w:line="240" w:lineRule="auto"/>
        <w:ind w:firstLine="0"/>
        <w:rPr>
          <w:rFonts w:ascii="Courier New" w:hAnsi="Courier New" w:cs="Courier New"/>
          <w:sz w:val="22"/>
          <w:szCs w:val="22"/>
        </w:rPr>
      </w:pPr>
    </w:p>
    <w:p w14:paraId="7644F7FE"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def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is_cursor_inside_box</w:t>
      </w:r>
      <w:proofErr w:type="spellEnd"/>
      <w:r w:rsidRPr="007218A5">
        <w:rPr>
          <w:rFonts w:ascii="Courier New" w:hAnsi="Courier New" w:cs="Courier New"/>
          <w:sz w:val="22"/>
          <w:szCs w:val="22"/>
        </w:rPr>
        <w:t>(x, y, x1, y1, x2, y2):</w:t>
      </w:r>
    </w:p>
    <w:p w14:paraId="4EEAC63B"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min</w:t>
      </w:r>
      <w:proofErr w:type="spellEnd"/>
      <w:r w:rsidRPr="007218A5">
        <w:rPr>
          <w:rFonts w:ascii="Courier New" w:hAnsi="Courier New" w:cs="Courier New"/>
          <w:sz w:val="22"/>
          <w:szCs w:val="22"/>
        </w:rPr>
        <w:t xml:space="preserve">(x1, x2) &lt;= x &lt;= </w:t>
      </w:r>
      <w:proofErr w:type="spellStart"/>
      <w:r w:rsidRPr="007218A5">
        <w:rPr>
          <w:rFonts w:ascii="Courier New" w:hAnsi="Courier New" w:cs="Courier New"/>
          <w:sz w:val="22"/>
          <w:szCs w:val="22"/>
        </w:rPr>
        <w:t>max</w:t>
      </w:r>
      <w:proofErr w:type="spellEnd"/>
      <w:r w:rsidRPr="007218A5">
        <w:rPr>
          <w:rFonts w:ascii="Courier New" w:hAnsi="Courier New" w:cs="Courier New"/>
          <w:sz w:val="22"/>
          <w:szCs w:val="22"/>
        </w:rPr>
        <w:t xml:space="preserve">(x1, x2) </w:t>
      </w:r>
      <w:proofErr w:type="spellStart"/>
      <w:r w:rsidRPr="007218A5">
        <w:rPr>
          <w:rFonts w:ascii="Courier New" w:hAnsi="Courier New" w:cs="Courier New"/>
          <w:sz w:val="22"/>
          <w:szCs w:val="22"/>
        </w:rPr>
        <w:t>and</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min</w:t>
      </w:r>
      <w:proofErr w:type="spellEnd"/>
      <w:r w:rsidRPr="007218A5">
        <w:rPr>
          <w:rFonts w:ascii="Courier New" w:hAnsi="Courier New" w:cs="Courier New"/>
          <w:sz w:val="22"/>
          <w:szCs w:val="22"/>
        </w:rPr>
        <w:t xml:space="preserve">(y1, y2) &lt;= y &lt;= </w:t>
      </w:r>
      <w:proofErr w:type="spellStart"/>
      <w:r w:rsidRPr="007218A5">
        <w:rPr>
          <w:rFonts w:ascii="Courier New" w:hAnsi="Courier New" w:cs="Courier New"/>
          <w:sz w:val="22"/>
          <w:szCs w:val="22"/>
        </w:rPr>
        <w:t>max</w:t>
      </w:r>
      <w:proofErr w:type="spellEnd"/>
      <w:r w:rsidRPr="007218A5">
        <w:rPr>
          <w:rFonts w:ascii="Courier New" w:hAnsi="Courier New" w:cs="Courier New"/>
          <w:sz w:val="22"/>
          <w:szCs w:val="22"/>
        </w:rPr>
        <w:t>(y1, y2):</w:t>
      </w:r>
    </w:p>
    <w:p w14:paraId="1FC3A21F"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return</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True</w:t>
      </w:r>
      <w:proofErr w:type="spellEnd"/>
    </w:p>
    <w:p w14:paraId="2F2F4D30"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else</w:t>
      </w:r>
      <w:proofErr w:type="spellEnd"/>
      <w:r w:rsidRPr="007218A5">
        <w:rPr>
          <w:rFonts w:ascii="Courier New" w:hAnsi="Courier New" w:cs="Courier New"/>
          <w:sz w:val="22"/>
          <w:szCs w:val="22"/>
        </w:rPr>
        <w:t>:</w:t>
      </w:r>
    </w:p>
    <w:p w14:paraId="44B100AE"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return</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False</w:t>
      </w:r>
      <w:proofErr w:type="spellEnd"/>
    </w:p>
    <w:p w14:paraId="5573EFAC" w14:textId="77777777" w:rsidR="00A717A5" w:rsidRPr="007218A5" w:rsidRDefault="00A717A5" w:rsidP="007218A5">
      <w:pPr>
        <w:spacing w:line="240" w:lineRule="auto"/>
        <w:ind w:firstLine="0"/>
        <w:rPr>
          <w:rFonts w:ascii="Courier New" w:hAnsi="Courier New" w:cs="Courier New"/>
          <w:sz w:val="22"/>
          <w:szCs w:val="22"/>
        </w:rPr>
      </w:pPr>
    </w:p>
    <w:p w14:paraId="5BBE78DE"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def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cut_rectangle</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rect,by</w:t>
      </w:r>
      <w:proofErr w:type="spellEnd"/>
      <w:r w:rsidRPr="007218A5">
        <w:rPr>
          <w:rFonts w:ascii="Courier New" w:hAnsi="Courier New" w:cs="Courier New"/>
          <w:sz w:val="22"/>
          <w:szCs w:val="22"/>
        </w:rPr>
        <w:t>=1.3):</w:t>
      </w:r>
    </w:p>
    <w:p w14:paraId="352FBF41"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x1,y1,x2,y2 = </w:t>
      </w:r>
      <w:proofErr w:type="spellStart"/>
      <w:r w:rsidRPr="007218A5">
        <w:rPr>
          <w:rFonts w:ascii="Courier New" w:hAnsi="Courier New" w:cs="Courier New"/>
          <w:sz w:val="22"/>
          <w:szCs w:val="22"/>
        </w:rPr>
        <w:t>rect</w:t>
      </w:r>
      <w:proofErr w:type="spellEnd"/>
    </w:p>
    <w:p w14:paraId="03C8FBF4"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width</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abs</w:t>
      </w:r>
      <w:proofErr w:type="spellEnd"/>
      <w:r w:rsidRPr="007218A5">
        <w:rPr>
          <w:rFonts w:ascii="Courier New" w:hAnsi="Courier New" w:cs="Courier New"/>
          <w:sz w:val="22"/>
          <w:szCs w:val="22"/>
        </w:rPr>
        <w:t>(x1-x2)</w:t>
      </w:r>
    </w:p>
    <w:p w14:paraId="5076833A"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lastRenderedPageBreak/>
        <w:t xml:space="preserve">    </w:t>
      </w:r>
      <w:proofErr w:type="spellStart"/>
      <w:r w:rsidRPr="007218A5">
        <w:rPr>
          <w:rFonts w:ascii="Courier New" w:hAnsi="Courier New" w:cs="Courier New"/>
          <w:sz w:val="22"/>
          <w:szCs w:val="22"/>
        </w:rPr>
        <w:t>height</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abs</w:t>
      </w:r>
      <w:proofErr w:type="spellEnd"/>
      <w:r w:rsidRPr="007218A5">
        <w:rPr>
          <w:rFonts w:ascii="Courier New" w:hAnsi="Courier New" w:cs="Courier New"/>
          <w:sz w:val="22"/>
          <w:szCs w:val="22"/>
        </w:rPr>
        <w:t>(y1-y2)</w:t>
      </w:r>
    </w:p>
    <w:p w14:paraId="6D951BC3"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new_width</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width</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by</w:t>
      </w:r>
      <w:proofErr w:type="spellEnd"/>
    </w:p>
    <w:p w14:paraId="0C5703ED"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new_height</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height</w:t>
      </w:r>
      <w:proofErr w:type="spellEnd"/>
      <w:r w:rsidRPr="007218A5">
        <w:rPr>
          <w:rFonts w:ascii="Courier New" w:hAnsi="Courier New" w:cs="Courier New"/>
          <w:sz w:val="22"/>
          <w:szCs w:val="22"/>
        </w:rPr>
        <w:t>/1.1</w:t>
      </w:r>
    </w:p>
    <w:p w14:paraId="013E46C9"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new_x1 = x1+(</w:t>
      </w:r>
      <w:proofErr w:type="spellStart"/>
      <w:r w:rsidRPr="007218A5">
        <w:rPr>
          <w:rFonts w:ascii="Courier New" w:hAnsi="Courier New" w:cs="Courier New"/>
          <w:sz w:val="22"/>
          <w:szCs w:val="22"/>
        </w:rPr>
        <w:t>new_width</w:t>
      </w:r>
      <w:proofErr w:type="spellEnd"/>
      <w:r w:rsidRPr="007218A5">
        <w:rPr>
          <w:rFonts w:ascii="Courier New" w:hAnsi="Courier New" w:cs="Courier New"/>
          <w:sz w:val="22"/>
          <w:szCs w:val="22"/>
        </w:rPr>
        <w:t>/2)</w:t>
      </w:r>
    </w:p>
    <w:p w14:paraId="4D2E3C86"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new_y1 = y1+(</w:t>
      </w:r>
      <w:proofErr w:type="spellStart"/>
      <w:r w:rsidRPr="007218A5">
        <w:rPr>
          <w:rFonts w:ascii="Courier New" w:hAnsi="Courier New" w:cs="Courier New"/>
          <w:sz w:val="22"/>
          <w:szCs w:val="22"/>
        </w:rPr>
        <w:t>new_height</w:t>
      </w:r>
      <w:proofErr w:type="spellEnd"/>
      <w:r w:rsidRPr="007218A5">
        <w:rPr>
          <w:rFonts w:ascii="Courier New" w:hAnsi="Courier New" w:cs="Courier New"/>
          <w:sz w:val="22"/>
          <w:szCs w:val="22"/>
        </w:rPr>
        <w:t>/2)</w:t>
      </w:r>
    </w:p>
    <w:p w14:paraId="01D4C0AB"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new_x2 = x2-(</w:t>
      </w:r>
      <w:proofErr w:type="spellStart"/>
      <w:r w:rsidRPr="007218A5">
        <w:rPr>
          <w:rFonts w:ascii="Courier New" w:hAnsi="Courier New" w:cs="Courier New"/>
          <w:sz w:val="22"/>
          <w:szCs w:val="22"/>
        </w:rPr>
        <w:t>new_width</w:t>
      </w:r>
      <w:proofErr w:type="spellEnd"/>
      <w:r w:rsidRPr="007218A5">
        <w:rPr>
          <w:rFonts w:ascii="Courier New" w:hAnsi="Courier New" w:cs="Courier New"/>
          <w:sz w:val="22"/>
          <w:szCs w:val="22"/>
        </w:rPr>
        <w:t>/2)</w:t>
      </w:r>
    </w:p>
    <w:p w14:paraId="59F012D9"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new_y2 = y2-(</w:t>
      </w:r>
      <w:proofErr w:type="spellStart"/>
      <w:r w:rsidRPr="007218A5">
        <w:rPr>
          <w:rFonts w:ascii="Courier New" w:hAnsi="Courier New" w:cs="Courier New"/>
          <w:sz w:val="22"/>
          <w:szCs w:val="22"/>
        </w:rPr>
        <w:t>new_height</w:t>
      </w:r>
      <w:proofErr w:type="spellEnd"/>
      <w:r w:rsidRPr="007218A5">
        <w:rPr>
          <w:rFonts w:ascii="Courier New" w:hAnsi="Courier New" w:cs="Courier New"/>
          <w:sz w:val="22"/>
          <w:szCs w:val="22"/>
        </w:rPr>
        <w:t>/2)</w:t>
      </w:r>
    </w:p>
    <w:p w14:paraId="6A0FE78C"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new_rect</w:t>
      </w:r>
      <w:proofErr w:type="spellEnd"/>
      <w:r w:rsidRPr="007218A5">
        <w:rPr>
          <w:rFonts w:ascii="Courier New" w:hAnsi="Courier New" w:cs="Courier New"/>
          <w:sz w:val="22"/>
          <w:szCs w:val="22"/>
        </w:rPr>
        <w:t xml:space="preserve"> = (new_x1,new_y1,new_x2,new_y2)</w:t>
      </w:r>
    </w:p>
    <w:p w14:paraId="7F32D918"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return</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new_rect</w:t>
      </w:r>
      <w:proofErr w:type="spellEnd"/>
    </w:p>
    <w:p w14:paraId="5CBF7BDB" w14:textId="77777777" w:rsidR="00A717A5" w:rsidRPr="007218A5" w:rsidRDefault="00A717A5" w:rsidP="007218A5">
      <w:pPr>
        <w:spacing w:line="240" w:lineRule="auto"/>
        <w:ind w:firstLine="0"/>
        <w:rPr>
          <w:rFonts w:ascii="Courier New" w:hAnsi="Courier New" w:cs="Courier New"/>
          <w:sz w:val="22"/>
          <w:szCs w:val="22"/>
        </w:rPr>
      </w:pPr>
    </w:p>
    <w:p w14:paraId="38FF706D"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def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main</w:t>
      </w:r>
      <w:proofErr w:type="spellEnd"/>
      <w:r w:rsidRPr="007218A5">
        <w:rPr>
          <w:rFonts w:ascii="Courier New" w:hAnsi="Courier New" w:cs="Courier New"/>
          <w:sz w:val="22"/>
          <w:szCs w:val="22"/>
        </w:rPr>
        <w:t>():</w:t>
      </w:r>
    </w:p>
    <w:p w14:paraId="3A88E6B5"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camera.start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region</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monitor</w:t>
      </w:r>
      <w:proofErr w:type="spellEnd"/>
      <w:r w:rsidRPr="007218A5">
        <w:rPr>
          <w:rFonts w:ascii="Courier New" w:hAnsi="Courier New" w:cs="Courier New"/>
          <w:sz w:val="22"/>
          <w:szCs w:val="22"/>
        </w:rPr>
        <w:t>)</w:t>
      </w:r>
    </w:p>
    <w:p w14:paraId="310770D1"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global</w:t>
      </w:r>
      <w:proofErr w:type="spellEnd"/>
      <w:r w:rsidRPr="007218A5">
        <w:rPr>
          <w:rFonts w:ascii="Courier New" w:hAnsi="Courier New" w:cs="Courier New"/>
          <w:sz w:val="22"/>
          <w:szCs w:val="22"/>
        </w:rPr>
        <w:t xml:space="preserve"> ACTIVE_MODE</w:t>
      </w:r>
    </w:p>
    <w:p w14:paraId="057FCB36"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print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Start</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capture</w:t>
      </w:r>
      <w:proofErr w:type="spellEnd"/>
      <w:r w:rsidRPr="007218A5">
        <w:rPr>
          <w:rFonts w:ascii="Courier New" w:hAnsi="Courier New" w:cs="Courier New"/>
          <w:sz w:val="22"/>
          <w:szCs w:val="22"/>
        </w:rPr>
        <w:t>")</w:t>
      </w:r>
    </w:p>
    <w:p w14:paraId="12A37C76"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while</w:t>
      </w:r>
      <w:proofErr w:type="spellEnd"/>
      <w:r w:rsidRPr="007218A5">
        <w:rPr>
          <w:rFonts w:ascii="Courier New" w:hAnsi="Courier New" w:cs="Courier New"/>
          <w:sz w:val="22"/>
          <w:szCs w:val="22"/>
        </w:rPr>
        <w:t xml:space="preserve"> ACTIVE_MODE:</w:t>
      </w:r>
    </w:p>
    <w:p w14:paraId="24EA63EE"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take</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screen</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shot</w:t>
      </w:r>
      <w:proofErr w:type="spellEnd"/>
    </w:p>
    <w:p w14:paraId="4F08699E"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frame</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camera.get_latest_frame</w:t>
      </w:r>
      <w:proofErr w:type="spellEnd"/>
      <w:r w:rsidRPr="007218A5">
        <w:rPr>
          <w:rFonts w:ascii="Courier New" w:hAnsi="Courier New" w:cs="Courier New"/>
          <w:sz w:val="22"/>
          <w:szCs w:val="22"/>
        </w:rPr>
        <w:t>()</w:t>
      </w:r>
    </w:p>
    <w:p w14:paraId="10C8A92B"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show</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img</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to</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model</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and</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get</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result</w:t>
      </w:r>
      <w:proofErr w:type="spellEnd"/>
    </w:p>
    <w:p w14:paraId="7D0E9722"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results</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detector.detect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frame</w:t>
      </w:r>
      <w:proofErr w:type="spellEnd"/>
      <w:r w:rsidRPr="007218A5">
        <w:rPr>
          <w:rFonts w:ascii="Courier New" w:hAnsi="Courier New" w:cs="Courier New"/>
          <w:sz w:val="22"/>
          <w:szCs w:val="22"/>
        </w:rPr>
        <w:t xml:space="preserve">)        </w:t>
      </w:r>
    </w:p>
    <w:p w14:paraId="33C8DC41"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 AIM </w:t>
      </w:r>
      <w:proofErr w:type="spellStart"/>
      <w:r w:rsidRPr="007218A5">
        <w:rPr>
          <w:rFonts w:ascii="Courier New" w:hAnsi="Courier New" w:cs="Courier New"/>
          <w:sz w:val="22"/>
          <w:szCs w:val="22"/>
        </w:rPr>
        <w:t>section</w:t>
      </w:r>
      <w:proofErr w:type="spellEnd"/>
    </w:p>
    <w:p w14:paraId="3BB6687B"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global</w:t>
      </w:r>
      <w:proofErr w:type="spellEnd"/>
      <w:r w:rsidRPr="007218A5">
        <w:rPr>
          <w:rFonts w:ascii="Courier New" w:hAnsi="Courier New" w:cs="Courier New"/>
          <w:sz w:val="22"/>
          <w:szCs w:val="22"/>
        </w:rPr>
        <w:t xml:space="preserve"> AIM_MODE</w:t>
      </w:r>
    </w:p>
    <w:p w14:paraId="5FD2F95E"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AIM_MODE:</w:t>
      </w:r>
    </w:p>
    <w:p w14:paraId="3BB57E50"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box</w:t>
      </w:r>
      <w:proofErr w:type="spellEnd"/>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detector.get_closest_object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results</w:t>
      </w:r>
      <w:proofErr w:type="spellEnd"/>
      <w:r w:rsidRPr="007218A5">
        <w:rPr>
          <w:rFonts w:ascii="Courier New" w:hAnsi="Courier New" w:cs="Courier New"/>
          <w:sz w:val="22"/>
          <w:szCs w:val="22"/>
        </w:rPr>
        <w:t>)</w:t>
      </w:r>
    </w:p>
    <w:p w14:paraId="3CBBA3DF"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box</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is</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not</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None</w:t>
      </w:r>
      <w:proofErr w:type="spellEnd"/>
      <w:r w:rsidRPr="007218A5">
        <w:rPr>
          <w:rFonts w:ascii="Courier New" w:hAnsi="Courier New" w:cs="Courier New"/>
          <w:sz w:val="22"/>
          <w:szCs w:val="22"/>
        </w:rPr>
        <w:t>:</w:t>
      </w:r>
    </w:p>
    <w:p w14:paraId="058A6F91"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is_cursor_inside_box</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mid_screen_xy</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cut_rectangle</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box</w:t>
      </w:r>
      <w:proofErr w:type="spellEnd"/>
      <w:r w:rsidRPr="007218A5">
        <w:rPr>
          <w:rFonts w:ascii="Courier New" w:hAnsi="Courier New" w:cs="Courier New"/>
          <w:sz w:val="22"/>
          <w:szCs w:val="22"/>
        </w:rPr>
        <w:t>)):</w:t>
      </w:r>
    </w:p>
    <w:p w14:paraId="2AE6C114"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aim.shoot</w:t>
      </w:r>
      <w:proofErr w:type="spellEnd"/>
      <w:r w:rsidRPr="007218A5">
        <w:rPr>
          <w:rFonts w:ascii="Courier New" w:hAnsi="Courier New" w:cs="Courier New"/>
          <w:sz w:val="22"/>
          <w:szCs w:val="22"/>
        </w:rPr>
        <w:t>()</w:t>
      </w:r>
    </w:p>
    <w:p w14:paraId="7189E6F7"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sleep</w:t>
      </w:r>
      <w:proofErr w:type="spellEnd"/>
      <w:r w:rsidRPr="007218A5">
        <w:rPr>
          <w:rFonts w:ascii="Courier New" w:hAnsi="Courier New" w:cs="Courier New"/>
          <w:sz w:val="22"/>
          <w:szCs w:val="22"/>
        </w:rPr>
        <w:t>(0.11)</w:t>
      </w:r>
    </w:p>
    <w:p w14:paraId="526E959A"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aim.shoot</w:t>
      </w:r>
      <w:proofErr w:type="spellEnd"/>
      <w:r w:rsidRPr="007218A5">
        <w:rPr>
          <w:rFonts w:ascii="Courier New" w:hAnsi="Courier New" w:cs="Courier New"/>
          <w:sz w:val="22"/>
          <w:szCs w:val="22"/>
        </w:rPr>
        <w:t>()</w:t>
      </w:r>
    </w:p>
    <w:p w14:paraId="776E2928"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sleep</w:t>
      </w:r>
      <w:proofErr w:type="spellEnd"/>
      <w:r w:rsidRPr="007218A5">
        <w:rPr>
          <w:rFonts w:ascii="Courier New" w:hAnsi="Courier New" w:cs="Courier New"/>
          <w:sz w:val="22"/>
          <w:szCs w:val="22"/>
        </w:rPr>
        <w:t>(0.1)</w:t>
      </w:r>
    </w:p>
    <w:p w14:paraId="582DD92B"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else</w:t>
      </w:r>
      <w:proofErr w:type="spellEnd"/>
      <w:r w:rsidRPr="007218A5">
        <w:rPr>
          <w:rFonts w:ascii="Courier New" w:hAnsi="Courier New" w:cs="Courier New"/>
          <w:sz w:val="22"/>
          <w:szCs w:val="22"/>
        </w:rPr>
        <w:t>:</w:t>
      </w:r>
    </w:p>
    <w:p w14:paraId="71F1275A"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aim.aim</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detector</w:t>
      </w:r>
      <w:proofErr w:type="spellEnd"/>
      <w:r w:rsidRPr="007218A5">
        <w:rPr>
          <w:rFonts w:ascii="Courier New" w:hAnsi="Courier New" w:cs="Courier New"/>
          <w:sz w:val="22"/>
          <w:szCs w:val="22"/>
        </w:rPr>
        <w:t>._</w:t>
      </w:r>
      <w:proofErr w:type="spellStart"/>
      <w:r w:rsidRPr="007218A5">
        <w:rPr>
          <w:rFonts w:ascii="Courier New" w:hAnsi="Courier New" w:cs="Courier New"/>
          <w:sz w:val="22"/>
          <w:szCs w:val="22"/>
        </w:rPr>
        <w:t>get_center_point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box</w:t>
      </w:r>
      <w:proofErr w:type="spellEnd"/>
      <w:r w:rsidRPr="007218A5">
        <w:rPr>
          <w:rFonts w:ascii="Courier New" w:hAnsi="Courier New" w:cs="Courier New"/>
          <w:sz w:val="22"/>
          <w:szCs w:val="22"/>
        </w:rPr>
        <w:t>))</w:t>
      </w:r>
    </w:p>
    <w:p w14:paraId="4B7F94A4"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sleep</w:t>
      </w:r>
      <w:proofErr w:type="spellEnd"/>
      <w:r w:rsidRPr="007218A5">
        <w:rPr>
          <w:rFonts w:ascii="Courier New" w:hAnsi="Courier New" w:cs="Courier New"/>
          <w:sz w:val="22"/>
          <w:szCs w:val="22"/>
        </w:rPr>
        <w:t>(0.01)</w:t>
      </w:r>
    </w:p>
    <w:p w14:paraId="7876359C"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 AIM_MODE = </w:t>
      </w:r>
      <w:proofErr w:type="spellStart"/>
      <w:r w:rsidRPr="007218A5">
        <w:rPr>
          <w:rFonts w:ascii="Courier New" w:hAnsi="Courier New" w:cs="Courier New"/>
          <w:sz w:val="22"/>
          <w:szCs w:val="22"/>
        </w:rPr>
        <w:t>False</w:t>
      </w:r>
      <w:proofErr w:type="spellEnd"/>
    </w:p>
    <w:p w14:paraId="69F3A04C"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
    <w:p w14:paraId="425982EA"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global</w:t>
      </w:r>
      <w:proofErr w:type="spellEnd"/>
      <w:r w:rsidRPr="007218A5">
        <w:rPr>
          <w:rFonts w:ascii="Courier New" w:hAnsi="Courier New" w:cs="Courier New"/>
          <w:sz w:val="22"/>
          <w:szCs w:val="22"/>
        </w:rPr>
        <w:t xml:space="preserve"> DRAW_MODE</w:t>
      </w:r>
    </w:p>
    <w:p w14:paraId="7F0015C8"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DRAW_MODE:</w:t>
      </w:r>
    </w:p>
    <w:p w14:paraId="4150A480"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draw</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boxes</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in</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other</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window</w:t>
      </w:r>
      <w:proofErr w:type="spellEnd"/>
    </w:p>
    <w:p w14:paraId="4DC38C4E"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frame</w:t>
      </w:r>
      <w:proofErr w:type="spellEnd"/>
      <w:r w:rsidRPr="007218A5">
        <w:rPr>
          <w:rFonts w:ascii="Courier New" w:hAnsi="Courier New" w:cs="Courier New"/>
          <w:sz w:val="22"/>
          <w:szCs w:val="22"/>
        </w:rPr>
        <w:t xml:space="preserve"> = cv2.cvtColor(</w:t>
      </w:r>
      <w:proofErr w:type="spellStart"/>
      <w:r w:rsidRPr="007218A5">
        <w:rPr>
          <w:rFonts w:ascii="Courier New" w:hAnsi="Courier New" w:cs="Courier New"/>
          <w:sz w:val="22"/>
          <w:szCs w:val="22"/>
        </w:rPr>
        <w:t>frame</w:t>
      </w:r>
      <w:proofErr w:type="spellEnd"/>
      <w:r w:rsidRPr="007218A5">
        <w:rPr>
          <w:rFonts w:ascii="Courier New" w:hAnsi="Courier New" w:cs="Courier New"/>
          <w:sz w:val="22"/>
          <w:szCs w:val="22"/>
        </w:rPr>
        <w:t>, cv2.COLOR_BGR2RGB)</w:t>
      </w:r>
    </w:p>
    <w:p w14:paraId="61EA62F4"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detector.new_draw_detection</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frame,results</w:t>
      </w:r>
      <w:proofErr w:type="spellEnd"/>
      <w:r w:rsidRPr="007218A5">
        <w:rPr>
          <w:rFonts w:ascii="Courier New" w:hAnsi="Courier New" w:cs="Courier New"/>
          <w:sz w:val="22"/>
          <w:szCs w:val="22"/>
        </w:rPr>
        <w:t>)</w:t>
      </w:r>
    </w:p>
    <w:p w14:paraId="77E30394"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frame</w:t>
      </w:r>
      <w:proofErr w:type="spellEnd"/>
      <w:r w:rsidRPr="007218A5">
        <w:rPr>
          <w:rFonts w:ascii="Courier New" w:hAnsi="Courier New" w:cs="Courier New"/>
          <w:sz w:val="22"/>
          <w:szCs w:val="22"/>
        </w:rPr>
        <w:t xml:space="preserve"> = cv2.resize(</w:t>
      </w:r>
      <w:proofErr w:type="spellStart"/>
      <w:r w:rsidRPr="007218A5">
        <w:rPr>
          <w:rFonts w:ascii="Courier New" w:hAnsi="Courier New" w:cs="Courier New"/>
          <w:sz w:val="22"/>
          <w:szCs w:val="22"/>
        </w:rPr>
        <w:t>frame</w:t>
      </w:r>
      <w:proofErr w:type="spellEnd"/>
      <w:r w:rsidRPr="007218A5">
        <w:rPr>
          <w:rFonts w:ascii="Courier New" w:hAnsi="Courier New" w:cs="Courier New"/>
          <w:sz w:val="22"/>
          <w:szCs w:val="22"/>
        </w:rPr>
        <w:t>, (</w:t>
      </w:r>
      <w:proofErr w:type="spellStart"/>
      <w:r w:rsidRPr="007218A5">
        <w:rPr>
          <w:rFonts w:ascii="Courier New" w:hAnsi="Courier New" w:cs="Courier New"/>
          <w:sz w:val="22"/>
          <w:szCs w:val="22"/>
        </w:rPr>
        <w:t>int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frame.shape</w:t>
      </w:r>
      <w:proofErr w:type="spellEnd"/>
      <w:r w:rsidRPr="007218A5">
        <w:rPr>
          <w:rFonts w:ascii="Courier New" w:hAnsi="Courier New" w:cs="Courier New"/>
          <w:sz w:val="22"/>
          <w:szCs w:val="22"/>
        </w:rPr>
        <w:t xml:space="preserve">[1]/2), </w:t>
      </w:r>
      <w:proofErr w:type="spellStart"/>
      <w:r w:rsidRPr="007218A5">
        <w:rPr>
          <w:rFonts w:ascii="Courier New" w:hAnsi="Courier New" w:cs="Courier New"/>
          <w:sz w:val="22"/>
          <w:szCs w:val="22"/>
        </w:rPr>
        <w:t>int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frame.shape</w:t>
      </w:r>
      <w:proofErr w:type="spellEnd"/>
      <w:r w:rsidRPr="007218A5">
        <w:rPr>
          <w:rFonts w:ascii="Courier New" w:hAnsi="Courier New" w:cs="Courier New"/>
          <w:sz w:val="22"/>
          <w:szCs w:val="22"/>
        </w:rPr>
        <w:t>[0]/2)))</w:t>
      </w:r>
    </w:p>
    <w:p w14:paraId="5B0D35E8"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cv2.imshow("</w:t>
      </w:r>
      <w:proofErr w:type="spellStart"/>
      <w:r w:rsidRPr="007218A5">
        <w:rPr>
          <w:rFonts w:ascii="Courier New" w:hAnsi="Courier New" w:cs="Courier New"/>
          <w:sz w:val="22"/>
          <w:szCs w:val="22"/>
        </w:rPr>
        <w:t>csgo</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inference</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frame</w:t>
      </w:r>
      <w:proofErr w:type="spellEnd"/>
      <w:r w:rsidRPr="007218A5">
        <w:rPr>
          <w:rFonts w:ascii="Courier New" w:hAnsi="Courier New" w:cs="Courier New"/>
          <w:sz w:val="22"/>
          <w:szCs w:val="22"/>
        </w:rPr>
        <w:t>)</w:t>
      </w:r>
    </w:p>
    <w:p w14:paraId="24D9E9E9"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 </w:t>
      </w:r>
      <w:proofErr w:type="spellStart"/>
      <w:r w:rsidRPr="007218A5">
        <w:rPr>
          <w:rFonts w:ascii="Courier New" w:hAnsi="Courier New" w:cs="Courier New"/>
          <w:sz w:val="22"/>
          <w:szCs w:val="22"/>
        </w:rPr>
        <w:t>break</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section</w:t>
      </w:r>
      <w:proofErr w:type="spellEnd"/>
    </w:p>
    <w:p w14:paraId="56EF674F"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if</w:t>
      </w:r>
      <w:proofErr w:type="spellEnd"/>
      <w:r w:rsidRPr="007218A5">
        <w:rPr>
          <w:rFonts w:ascii="Courier New" w:hAnsi="Courier New" w:cs="Courier New"/>
          <w:sz w:val="22"/>
          <w:szCs w:val="22"/>
        </w:rPr>
        <w:t xml:space="preserve"> cv2.waitKey(1) &amp; 0xFF == </w:t>
      </w:r>
      <w:proofErr w:type="spellStart"/>
      <w:r w:rsidRPr="007218A5">
        <w:rPr>
          <w:rFonts w:ascii="Courier New" w:hAnsi="Courier New" w:cs="Courier New"/>
          <w:sz w:val="22"/>
          <w:szCs w:val="22"/>
        </w:rPr>
        <w:t>ord</w:t>
      </w:r>
      <w:proofErr w:type="spellEnd"/>
      <w:r w:rsidRPr="007218A5">
        <w:rPr>
          <w:rFonts w:ascii="Courier New" w:hAnsi="Courier New" w:cs="Courier New"/>
          <w:sz w:val="22"/>
          <w:szCs w:val="22"/>
        </w:rPr>
        <w:t>("q"):</w:t>
      </w:r>
    </w:p>
    <w:p w14:paraId="395B2F78"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DRAW_MODE = </w:t>
      </w:r>
      <w:proofErr w:type="spellStart"/>
      <w:r w:rsidRPr="007218A5">
        <w:rPr>
          <w:rFonts w:ascii="Courier New" w:hAnsi="Courier New" w:cs="Courier New"/>
          <w:sz w:val="22"/>
          <w:szCs w:val="22"/>
        </w:rPr>
        <w:t>False</w:t>
      </w:r>
      <w:proofErr w:type="spellEnd"/>
    </w:p>
    <w:p w14:paraId="7A38EC67"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break</w:t>
      </w:r>
      <w:proofErr w:type="spellEnd"/>
    </w:p>
    <w:p w14:paraId="74D21524"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print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Stop</w:t>
      </w:r>
      <w:proofErr w:type="spellEnd"/>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capture</w:t>
      </w:r>
      <w:proofErr w:type="spellEnd"/>
      <w:r w:rsidRPr="007218A5">
        <w:rPr>
          <w:rFonts w:ascii="Courier New" w:hAnsi="Courier New" w:cs="Courier New"/>
          <w:sz w:val="22"/>
          <w:szCs w:val="22"/>
        </w:rPr>
        <w:t>")</w:t>
      </w:r>
    </w:p>
    <w:p w14:paraId="3A81EB4F"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cv2.destroyAllWindows()</w:t>
      </w:r>
    </w:p>
    <w:p w14:paraId="252CF876" w14:textId="77777777" w:rsidR="00A717A5" w:rsidRPr="007218A5" w:rsidRDefault="00A717A5" w:rsidP="007218A5">
      <w:pPr>
        <w:spacing w:line="240" w:lineRule="auto"/>
        <w:ind w:firstLine="0"/>
        <w:rPr>
          <w:rFonts w:ascii="Courier New" w:hAnsi="Courier New" w:cs="Courier New"/>
          <w:sz w:val="22"/>
          <w:szCs w:val="22"/>
        </w:rPr>
      </w:pPr>
      <w:r w:rsidRPr="007218A5">
        <w:rPr>
          <w:rFonts w:ascii="Courier New" w:hAnsi="Courier New" w:cs="Courier New"/>
          <w:sz w:val="22"/>
          <w:szCs w:val="22"/>
        </w:rPr>
        <w:t xml:space="preserve">    </w:t>
      </w:r>
      <w:proofErr w:type="spellStart"/>
      <w:r w:rsidRPr="007218A5">
        <w:rPr>
          <w:rFonts w:ascii="Courier New" w:hAnsi="Courier New" w:cs="Courier New"/>
          <w:sz w:val="22"/>
          <w:szCs w:val="22"/>
        </w:rPr>
        <w:t>camera.stop</w:t>
      </w:r>
      <w:proofErr w:type="spellEnd"/>
      <w:r w:rsidRPr="007218A5">
        <w:rPr>
          <w:rFonts w:ascii="Courier New" w:hAnsi="Courier New" w:cs="Courier New"/>
          <w:sz w:val="22"/>
          <w:szCs w:val="22"/>
        </w:rPr>
        <w:t>()</w:t>
      </w:r>
    </w:p>
    <w:p w14:paraId="49449AA3" w14:textId="77777777" w:rsidR="00A717A5"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print</w:t>
      </w:r>
      <w:proofErr w:type="spellEnd"/>
      <w:r w:rsidRPr="007218A5">
        <w:rPr>
          <w:rFonts w:ascii="Courier New" w:hAnsi="Courier New" w:cs="Courier New"/>
          <w:sz w:val="22"/>
          <w:szCs w:val="22"/>
        </w:rPr>
        <w:t>("</w:t>
      </w:r>
      <w:proofErr w:type="spellStart"/>
      <w:r w:rsidRPr="007218A5">
        <w:rPr>
          <w:rFonts w:ascii="Courier New" w:hAnsi="Courier New" w:cs="Courier New"/>
          <w:sz w:val="22"/>
          <w:szCs w:val="22"/>
        </w:rPr>
        <w:t>Program</w:t>
      </w:r>
      <w:proofErr w:type="spellEnd"/>
      <w:r w:rsidRPr="007218A5">
        <w:rPr>
          <w:rFonts w:ascii="Courier New" w:hAnsi="Courier New" w:cs="Courier New"/>
          <w:sz w:val="22"/>
          <w:szCs w:val="22"/>
        </w:rPr>
        <w:t xml:space="preserve"> STARTED")</w:t>
      </w:r>
    </w:p>
    <w:p w14:paraId="67ED3BE6" w14:textId="77777777" w:rsidR="003C026B" w:rsidRPr="007218A5" w:rsidRDefault="00A717A5" w:rsidP="007218A5">
      <w:pPr>
        <w:spacing w:line="240" w:lineRule="auto"/>
        <w:ind w:firstLine="0"/>
        <w:rPr>
          <w:rFonts w:ascii="Courier New" w:hAnsi="Courier New" w:cs="Courier New"/>
          <w:sz w:val="22"/>
          <w:szCs w:val="22"/>
        </w:rPr>
      </w:pPr>
      <w:proofErr w:type="spellStart"/>
      <w:r w:rsidRPr="007218A5">
        <w:rPr>
          <w:rFonts w:ascii="Courier New" w:hAnsi="Courier New" w:cs="Courier New"/>
          <w:sz w:val="22"/>
          <w:szCs w:val="22"/>
        </w:rPr>
        <w:t>start_listener</w:t>
      </w:r>
      <w:proofErr w:type="spellEnd"/>
      <w:r w:rsidRPr="007218A5">
        <w:rPr>
          <w:rFonts w:ascii="Courier New" w:hAnsi="Courier New" w:cs="Courier New"/>
          <w:sz w:val="22"/>
          <w:szCs w:val="22"/>
        </w:rPr>
        <w:t>()</w:t>
      </w:r>
    </w:p>
    <w:p w14:paraId="131FDAD9" w14:textId="77777777" w:rsidR="003C026B" w:rsidRDefault="003C026B">
      <w:pPr>
        <w:ind w:firstLine="709"/>
        <w:jc w:val="both"/>
      </w:pPr>
      <w:r>
        <w:br w:type="page"/>
      </w:r>
    </w:p>
    <w:p w14:paraId="481B66B6" w14:textId="77777777" w:rsidR="006C03F4" w:rsidRPr="006C03F4" w:rsidRDefault="006C03F4" w:rsidP="006C03F4">
      <w:pPr>
        <w:spacing w:after="240"/>
        <w:ind w:firstLine="0"/>
        <w:jc w:val="center"/>
        <w:rPr>
          <w:b/>
          <w:bCs/>
          <w:lang w:val="en-US"/>
        </w:rPr>
      </w:pPr>
      <w:r w:rsidRPr="006C03F4">
        <w:rPr>
          <w:b/>
          <w:bCs/>
          <w:lang w:val="en-US"/>
        </w:rPr>
        <w:lastRenderedPageBreak/>
        <w:t>creater_dataset.py</w:t>
      </w:r>
    </w:p>
    <w:p w14:paraId="5E403094" w14:textId="77777777" w:rsidR="007218A5" w:rsidRPr="00B767FD" w:rsidRDefault="007218A5" w:rsidP="007218A5">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pyautogui</w:t>
      </w:r>
      <w:proofErr w:type="spellEnd"/>
    </w:p>
    <w:p w14:paraId="5F947D26" w14:textId="77777777" w:rsidR="007218A5" w:rsidRPr="00B767FD" w:rsidRDefault="007218A5" w:rsidP="007218A5">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cv2</w:t>
      </w:r>
    </w:p>
    <w:p w14:paraId="5E91FD69" w14:textId="77777777" w:rsidR="007218A5" w:rsidRPr="00B767FD" w:rsidRDefault="007218A5" w:rsidP="007218A5">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numpy</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np</w:t>
      </w:r>
      <w:proofErr w:type="spellEnd"/>
    </w:p>
    <w:p w14:paraId="21B3807C" w14:textId="77777777" w:rsidR="007218A5" w:rsidRPr="00B767FD" w:rsidRDefault="007218A5" w:rsidP="007218A5">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time</w:t>
      </w:r>
      <w:proofErr w:type="spellEnd"/>
    </w:p>
    <w:p w14:paraId="7E54D8A1" w14:textId="77777777" w:rsidR="007218A5" w:rsidRPr="00B767FD" w:rsidRDefault="007218A5" w:rsidP="007218A5">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from</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pynput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keyboard</w:t>
      </w:r>
      <w:proofErr w:type="spellEnd"/>
    </w:p>
    <w:p w14:paraId="1807928D" w14:textId="77777777" w:rsidR="007218A5" w:rsidRPr="00B767FD" w:rsidRDefault="007218A5" w:rsidP="007218A5">
      <w:pPr>
        <w:spacing w:line="240" w:lineRule="auto"/>
        <w:ind w:firstLine="0"/>
        <w:rPr>
          <w:rFonts w:ascii="Courier New" w:hAnsi="Courier New" w:cs="Courier New"/>
          <w:sz w:val="22"/>
          <w:szCs w:val="22"/>
        </w:rPr>
      </w:pPr>
    </w:p>
    <w:p w14:paraId="758DDAA6" w14:textId="77777777" w:rsidR="007218A5" w:rsidRPr="00B767FD" w:rsidRDefault="007218A5" w:rsidP="007218A5">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path_to_save</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temp_img</w:t>
      </w:r>
      <w:proofErr w:type="spellEnd"/>
      <w:r w:rsidRPr="00B767FD">
        <w:rPr>
          <w:rFonts w:ascii="Courier New" w:hAnsi="Courier New" w:cs="Courier New"/>
          <w:sz w:val="22"/>
          <w:szCs w:val="22"/>
        </w:rPr>
        <w:t>"</w:t>
      </w:r>
    </w:p>
    <w:p w14:paraId="5E0A11AE" w14:textId="77777777" w:rsidR="007218A5" w:rsidRPr="00B767FD" w:rsidRDefault="007218A5" w:rsidP="007218A5">
      <w:pPr>
        <w:spacing w:line="240" w:lineRule="auto"/>
        <w:ind w:firstLine="0"/>
        <w:rPr>
          <w:rFonts w:ascii="Courier New" w:hAnsi="Courier New" w:cs="Courier New"/>
          <w:sz w:val="22"/>
          <w:szCs w:val="22"/>
        </w:rPr>
      </w:pPr>
    </w:p>
    <w:p w14:paraId="43553852" w14:textId="77777777" w:rsidR="007218A5" w:rsidRPr="00B767FD" w:rsidRDefault="007218A5" w:rsidP="007218A5">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foo</w:t>
      </w:r>
      <w:proofErr w:type="spellEnd"/>
      <w:r w:rsidRPr="00B767FD">
        <w:rPr>
          <w:rFonts w:ascii="Courier New" w:hAnsi="Courier New" w:cs="Courier New"/>
          <w:sz w:val="22"/>
          <w:szCs w:val="22"/>
        </w:rPr>
        <w:t>():</w:t>
      </w:r>
    </w:p>
    <w:p w14:paraId="375E8226" w14:textId="77777777" w:rsidR="007218A5" w:rsidRPr="00B767FD" w:rsidRDefault="007218A5" w:rsidP="007218A5">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screen</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pyautogui.screenshot</w:t>
      </w:r>
      <w:proofErr w:type="spellEnd"/>
      <w:r w:rsidRPr="00B767FD">
        <w:rPr>
          <w:rFonts w:ascii="Courier New" w:hAnsi="Courier New" w:cs="Courier New"/>
          <w:sz w:val="22"/>
          <w:szCs w:val="22"/>
        </w:rPr>
        <w:t>()</w:t>
      </w:r>
    </w:p>
    <w:p w14:paraId="3FB3B5E9" w14:textId="77777777" w:rsidR="007218A5" w:rsidRPr="00B767FD" w:rsidRDefault="007218A5" w:rsidP="007218A5">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screen_arr</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np.array</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screen</w:t>
      </w:r>
      <w:proofErr w:type="spellEnd"/>
      <w:r w:rsidRPr="00B767FD">
        <w:rPr>
          <w:rFonts w:ascii="Courier New" w:hAnsi="Courier New" w:cs="Courier New"/>
          <w:sz w:val="22"/>
          <w:szCs w:val="22"/>
        </w:rPr>
        <w:t>)</w:t>
      </w:r>
    </w:p>
    <w:p w14:paraId="6C5677C5" w14:textId="77777777" w:rsidR="007218A5" w:rsidRPr="00B767FD" w:rsidRDefault="007218A5" w:rsidP="007218A5">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screen_arr</w:t>
      </w:r>
      <w:proofErr w:type="spellEnd"/>
      <w:r w:rsidRPr="00B767FD">
        <w:rPr>
          <w:rFonts w:ascii="Courier New" w:hAnsi="Courier New" w:cs="Courier New"/>
          <w:sz w:val="22"/>
          <w:szCs w:val="22"/>
        </w:rPr>
        <w:t xml:space="preserve"> = cv2.cvtColor(</w:t>
      </w:r>
      <w:proofErr w:type="spellStart"/>
      <w:r w:rsidRPr="00B767FD">
        <w:rPr>
          <w:rFonts w:ascii="Courier New" w:hAnsi="Courier New" w:cs="Courier New"/>
          <w:sz w:val="22"/>
          <w:szCs w:val="22"/>
        </w:rPr>
        <w:t>screen_arr</w:t>
      </w:r>
      <w:proofErr w:type="spellEnd"/>
      <w:r w:rsidRPr="00B767FD">
        <w:rPr>
          <w:rFonts w:ascii="Courier New" w:hAnsi="Courier New" w:cs="Courier New"/>
          <w:sz w:val="22"/>
          <w:szCs w:val="22"/>
        </w:rPr>
        <w:t>, cv2.COLOR_RGB2BGR)</w:t>
      </w:r>
    </w:p>
    <w:p w14:paraId="4C3DAF63" w14:textId="77777777" w:rsidR="007218A5" w:rsidRPr="00B767FD" w:rsidRDefault="007218A5" w:rsidP="007218A5">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cv2.imwrite(</w:t>
      </w:r>
      <w:proofErr w:type="spellStart"/>
      <w:r w:rsidRPr="00B767FD">
        <w:rPr>
          <w:rFonts w:ascii="Courier New" w:hAnsi="Courier New" w:cs="Courier New"/>
          <w:sz w:val="22"/>
          <w:szCs w:val="22"/>
        </w:rPr>
        <w:t>path_to_save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screen</w:t>
      </w:r>
      <w:proofErr w:type="spellEnd"/>
      <w:r w:rsidRPr="00B767FD">
        <w:rPr>
          <w:rFonts w:ascii="Courier New" w:hAnsi="Courier New" w:cs="Courier New"/>
          <w:sz w:val="22"/>
          <w:szCs w:val="22"/>
        </w:rPr>
        <w:t xml:space="preserve">_" + </w:t>
      </w:r>
      <w:proofErr w:type="spellStart"/>
      <w:r w:rsidRPr="00B767FD">
        <w:rPr>
          <w:rFonts w:ascii="Courier New" w:hAnsi="Courier New" w:cs="Courier New"/>
          <w:sz w:val="22"/>
          <w:szCs w:val="22"/>
        </w:rPr>
        <w:t>str</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time.time</w:t>
      </w:r>
      <w:proofErr w:type="spellEnd"/>
      <w:r w:rsidRPr="00B767FD">
        <w:rPr>
          <w:rFonts w:ascii="Courier New" w:hAnsi="Courier New" w:cs="Courier New"/>
          <w:sz w:val="22"/>
          <w:szCs w:val="22"/>
        </w:rPr>
        <w:t>()) + ".</w:t>
      </w:r>
      <w:proofErr w:type="spellStart"/>
      <w:r w:rsidRPr="00B767FD">
        <w:rPr>
          <w:rFonts w:ascii="Courier New" w:hAnsi="Courier New" w:cs="Courier New"/>
          <w:sz w:val="22"/>
          <w:szCs w:val="22"/>
        </w:rPr>
        <w:t>png</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screen_arr</w:t>
      </w:r>
      <w:proofErr w:type="spellEnd"/>
      <w:r w:rsidRPr="00B767FD">
        <w:rPr>
          <w:rFonts w:ascii="Courier New" w:hAnsi="Courier New" w:cs="Courier New"/>
          <w:sz w:val="22"/>
          <w:szCs w:val="22"/>
        </w:rPr>
        <w:t xml:space="preserve">)    </w:t>
      </w:r>
    </w:p>
    <w:p w14:paraId="757E3550" w14:textId="77777777" w:rsidR="007218A5" w:rsidRPr="00B767FD" w:rsidRDefault="007218A5" w:rsidP="007218A5">
      <w:pPr>
        <w:spacing w:line="240" w:lineRule="auto"/>
        <w:ind w:firstLine="0"/>
        <w:rPr>
          <w:rFonts w:ascii="Courier New" w:hAnsi="Courier New" w:cs="Courier New"/>
          <w:sz w:val="22"/>
          <w:szCs w:val="22"/>
        </w:rPr>
      </w:pPr>
    </w:p>
    <w:p w14:paraId="05D041CA" w14:textId="77777777" w:rsidR="007218A5" w:rsidRPr="00B767FD" w:rsidRDefault="007218A5" w:rsidP="007218A5">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checker</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key</w:t>
      </w:r>
      <w:proofErr w:type="spellEnd"/>
      <w:r w:rsidRPr="00B767FD">
        <w:rPr>
          <w:rFonts w:ascii="Courier New" w:hAnsi="Courier New" w:cs="Courier New"/>
          <w:sz w:val="22"/>
          <w:szCs w:val="22"/>
        </w:rPr>
        <w:t>):</w:t>
      </w:r>
    </w:p>
    <w:p w14:paraId="2178A273" w14:textId="77777777" w:rsidR="007218A5" w:rsidRPr="00B767FD" w:rsidRDefault="007218A5" w:rsidP="007218A5">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key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keyboard.Key.space</w:t>
      </w:r>
      <w:proofErr w:type="spellEnd"/>
      <w:r w:rsidRPr="00B767FD">
        <w:rPr>
          <w:rFonts w:ascii="Courier New" w:hAnsi="Courier New" w:cs="Courier New"/>
          <w:sz w:val="22"/>
          <w:szCs w:val="22"/>
        </w:rPr>
        <w:t>:</w:t>
      </w:r>
    </w:p>
    <w:p w14:paraId="2BFCD4DE" w14:textId="77777777" w:rsidR="007218A5" w:rsidRPr="00B767FD" w:rsidRDefault="007218A5" w:rsidP="007218A5">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foo</w:t>
      </w:r>
      <w:proofErr w:type="spellEnd"/>
      <w:r w:rsidRPr="00B767FD">
        <w:rPr>
          <w:rFonts w:ascii="Courier New" w:hAnsi="Courier New" w:cs="Courier New"/>
          <w:sz w:val="22"/>
          <w:szCs w:val="22"/>
        </w:rPr>
        <w:t>()</w:t>
      </w:r>
    </w:p>
    <w:p w14:paraId="1D7F203E" w14:textId="77777777" w:rsidR="007218A5" w:rsidRPr="00B767FD" w:rsidRDefault="007218A5" w:rsidP="007218A5">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key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keyboard.Key.esc</w:t>
      </w:r>
      <w:proofErr w:type="spellEnd"/>
      <w:r w:rsidRPr="00B767FD">
        <w:rPr>
          <w:rFonts w:ascii="Courier New" w:hAnsi="Courier New" w:cs="Courier New"/>
          <w:sz w:val="22"/>
          <w:szCs w:val="22"/>
        </w:rPr>
        <w:t>:</w:t>
      </w:r>
    </w:p>
    <w:p w14:paraId="3104AAF7" w14:textId="77777777" w:rsidR="007218A5" w:rsidRPr="00B767FD" w:rsidRDefault="007218A5" w:rsidP="007218A5">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False</w:t>
      </w:r>
      <w:proofErr w:type="spellEnd"/>
    </w:p>
    <w:p w14:paraId="1B1F814D" w14:textId="77777777" w:rsidR="007218A5" w:rsidRPr="00B767FD" w:rsidRDefault="007218A5" w:rsidP="007218A5">
      <w:pPr>
        <w:spacing w:line="240" w:lineRule="auto"/>
        <w:ind w:firstLine="0"/>
        <w:rPr>
          <w:rFonts w:ascii="Courier New" w:hAnsi="Courier New" w:cs="Courier New"/>
          <w:sz w:val="22"/>
          <w:szCs w:val="22"/>
        </w:rPr>
      </w:pPr>
    </w:p>
    <w:p w14:paraId="22B029F6" w14:textId="77777777" w:rsidR="007218A5" w:rsidRPr="00B767FD" w:rsidRDefault="007218A5" w:rsidP="007218A5">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with</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keyboard.Listener</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on_press</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checker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listener</w:t>
      </w:r>
      <w:proofErr w:type="spellEnd"/>
      <w:r w:rsidRPr="00B767FD">
        <w:rPr>
          <w:rFonts w:ascii="Courier New" w:hAnsi="Courier New" w:cs="Courier New"/>
          <w:sz w:val="22"/>
          <w:szCs w:val="22"/>
        </w:rPr>
        <w:t>:</w:t>
      </w:r>
    </w:p>
    <w:p w14:paraId="5B4684AD" w14:textId="77777777" w:rsidR="002815B2" w:rsidRPr="00B767FD" w:rsidRDefault="007218A5" w:rsidP="007218A5">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listener.join</w:t>
      </w:r>
      <w:proofErr w:type="spellEnd"/>
      <w:r w:rsidRPr="00B767FD">
        <w:rPr>
          <w:rFonts w:ascii="Courier New" w:hAnsi="Courier New" w:cs="Courier New"/>
          <w:sz w:val="22"/>
          <w:szCs w:val="22"/>
        </w:rPr>
        <w:t>()</w:t>
      </w:r>
    </w:p>
    <w:p w14:paraId="3B5CD789" w14:textId="77777777" w:rsidR="00B767FD" w:rsidRPr="006C03F4" w:rsidRDefault="00B767FD" w:rsidP="00B767FD">
      <w:pPr>
        <w:spacing w:before="240" w:after="240"/>
        <w:ind w:firstLine="0"/>
        <w:jc w:val="center"/>
        <w:rPr>
          <w:b/>
          <w:bCs/>
          <w:lang w:val="en-US"/>
        </w:rPr>
      </w:pPr>
      <w:r>
        <w:rPr>
          <w:b/>
          <w:bCs/>
          <w:lang w:val="en-US"/>
        </w:rPr>
        <w:t>detector</w:t>
      </w:r>
      <w:r w:rsidRPr="006C03F4">
        <w:rPr>
          <w:b/>
          <w:bCs/>
          <w:lang w:val="en-US"/>
        </w:rPr>
        <w:t>.py</w:t>
      </w:r>
    </w:p>
    <w:p w14:paraId="73C571D1"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numpy</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np</w:t>
      </w:r>
      <w:proofErr w:type="spellEnd"/>
    </w:p>
    <w:p w14:paraId="78AC50F7"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cv2</w:t>
      </w:r>
    </w:p>
    <w:p w14:paraId="05AAFF42"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math</w:t>
      </w:r>
      <w:proofErr w:type="spellEnd"/>
    </w:p>
    <w:p w14:paraId="0C0F2D45"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from</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ultralytics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YOLO</w:t>
      </w:r>
    </w:p>
    <w:p w14:paraId="3D485C93"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supervision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sv</w:t>
      </w:r>
      <w:proofErr w:type="spellEnd"/>
    </w:p>
    <w:p w14:paraId="1C144933" w14:textId="77777777" w:rsidR="00B767FD" w:rsidRPr="00B767FD" w:rsidRDefault="00B767FD" w:rsidP="00B767FD">
      <w:pPr>
        <w:spacing w:line="240" w:lineRule="auto"/>
        <w:ind w:firstLine="0"/>
        <w:rPr>
          <w:rFonts w:ascii="Courier New" w:hAnsi="Courier New" w:cs="Courier New"/>
          <w:sz w:val="22"/>
          <w:szCs w:val="22"/>
        </w:rPr>
      </w:pPr>
    </w:p>
    <w:p w14:paraId="5148DC2E"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CONFIDENCE_THRESHOLD = 0.65</w:t>
      </w:r>
    </w:p>
    <w:p w14:paraId="7333A274"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Text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parameters</w:t>
      </w:r>
      <w:proofErr w:type="spellEnd"/>
      <w:r w:rsidRPr="00B767FD">
        <w:rPr>
          <w:rFonts w:ascii="Courier New" w:hAnsi="Courier New" w:cs="Courier New"/>
          <w:sz w:val="22"/>
          <w:szCs w:val="22"/>
        </w:rPr>
        <w:t>.</w:t>
      </w:r>
    </w:p>
    <w:p w14:paraId="1EEC42DD"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FONT_FACE = cv2.FONT_HERSHEY_SIMPLEX</w:t>
      </w:r>
    </w:p>
    <w:p w14:paraId="68CDE289"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FONT_SCALE = 0.5</w:t>
      </w:r>
    </w:p>
    <w:p w14:paraId="3D78A232"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THICKNESS = 1</w:t>
      </w:r>
    </w:p>
    <w:p w14:paraId="57F33EBD" w14:textId="77777777" w:rsidR="00B767FD" w:rsidRPr="00B767FD" w:rsidRDefault="00B767FD" w:rsidP="00B767FD">
      <w:pPr>
        <w:spacing w:line="240" w:lineRule="auto"/>
        <w:ind w:firstLine="0"/>
        <w:rPr>
          <w:rFonts w:ascii="Courier New" w:hAnsi="Courier New" w:cs="Courier New"/>
          <w:sz w:val="22"/>
          <w:szCs w:val="22"/>
        </w:rPr>
      </w:pPr>
    </w:p>
    <w:p w14:paraId="29BACC0D"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CLASS_LIST = ["c", "</w:t>
      </w:r>
      <w:proofErr w:type="spellStart"/>
      <w:r w:rsidRPr="00B767FD">
        <w:rPr>
          <w:rFonts w:ascii="Courier New" w:hAnsi="Courier New" w:cs="Courier New"/>
          <w:sz w:val="22"/>
          <w:szCs w:val="22"/>
        </w:rPr>
        <w:t>ch</w:t>
      </w:r>
      <w:proofErr w:type="spellEnd"/>
      <w:r w:rsidRPr="00B767FD">
        <w:rPr>
          <w:rFonts w:ascii="Courier New" w:hAnsi="Courier New" w:cs="Courier New"/>
          <w:sz w:val="22"/>
          <w:szCs w:val="22"/>
        </w:rPr>
        <w:t>", "t", "</w:t>
      </w:r>
      <w:proofErr w:type="spellStart"/>
      <w:r w:rsidRPr="00B767FD">
        <w:rPr>
          <w:rFonts w:ascii="Courier New" w:hAnsi="Courier New" w:cs="Courier New"/>
          <w:sz w:val="22"/>
          <w:szCs w:val="22"/>
        </w:rPr>
        <w:t>th</w:t>
      </w:r>
      <w:proofErr w:type="spellEnd"/>
      <w:r w:rsidRPr="00B767FD">
        <w:rPr>
          <w:rFonts w:ascii="Courier New" w:hAnsi="Courier New" w:cs="Courier New"/>
          <w:sz w:val="22"/>
          <w:szCs w:val="22"/>
        </w:rPr>
        <w:t>"]</w:t>
      </w:r>
    </w:p>
    <w:p w14:paraId="7E32DE11"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ID_HEAD = [1,3]</w:t>
      </w:r>
    </w:p>
    <w:p w14:paraId="007E4018"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COLORS = [(0, 0, 255), (0, 180, 255), (255, 0, 0), (255, 125, 0)]</w:t>
      </w:r>
    </w:p>
    <w:p w14:paraId="066D8D66" w14:textId="77777777" w:rsidR="00B767FD" w:rsidRPr="00B767FD" w:rsidRDefault="00B767FD" w:rsidP="00B767FD">
      <w:pPr>
        <w:spacing w:line="240" w:lineRule="auto"/>
        <w:ind w:firstLine="0"/>
        <w:rPr>
          <w:rFonts w:ascii="Courier New" w:hAnsi="Courier New" w:cs="Courier New"/>
          <w:sz w:val="22"/>
          <w:szCs w:val="22"/>
        </w:rPr>
      </w:pPr>
    </w:p>
    <w:p w14:paraId="33D629C5"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customize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bounding</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box</w:t>
      </w:r>
      <w:proofErr w:type="spellEnd"/>
    </w:p>
    <w:p w14:paraId="3A0D33E1"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box_annotator</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sv.BoxAnnotator</w:t>
      </w:r>
      <w:proofErr w:type="spellEnd"/>
      <w:r w:rsidRPr="00B767FD">
        <w:rPr>
          <w:rFonts w:ascii="Courier New" w:hAnsi="Courier New" w:cs="Courier New"/>
          <w:sz w:val="22"/>
          <w:szCs w:val="22"/>
        </w:rPr>
        <w:t>(</w:t>
      </w:r>
    </w:p>
    <w:p w14:paraId="278C19F7"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thickness</w:t>
      </w:r>
      <w:proofErr w:type="spellEnd"/>
      <w:r w:rsidRPr="00B767FD">
        <w:rPr>
          <w:rFonts w:ascii="Courier New" w:hAnsi="Courier New" w:cs="Courier New"/>
          <w:sz w:val="22"/>
          <w:szCs w:val="22"/>
        </w:rPr>
        <w:t>=2,</w:t>
      </w:r>
    </w:p>
    <w:p w14:paraId="44CCE502"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text_thickness</w:t>
      </w:r>
      <w:proofErr w:type="spellEnd"/>
      <w:r w:rsidRPr="00B767FD">
        <w:rPr>
          <w:rFonts w:ascii="Courier New" w:hAnsi="Courier New" w:cs="Courier New"/>
          <w:sz w:val="22"/>
          <w:szCs w:val="22"/>
        </w:rPr>
        <w:t>=2,</w:t>
      </w:r>
    </w:p>
    <w:p w14:paraId="037A541F"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text_scale</w:t>
      </w:r>
      <w:proofErr w:type="spellEnd"/>
      <w:r w:rsidRPr="00B767FD">
        <w:rPr>
          <w:rFonts w:ascii="Courier New" w:hAnsi="Courier New" w:cs="Courier New"/>
          <w:sz w:val="22"/>
          <w:szCs w:val="22"/>
        </w:rPr>
        <w:t>=1</w:t>
      </w:r>
    </w:p>
    <w:p w14:paraId="06F9ED4D"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w:t>
      </w:r>
    </w:p>
    <w:p w14:paraId="3D1153C0" w14:textId="77777777" w:rsidR="00B767FD" w:rsidRPr="00B767FD" w:rsidRDefault="00B767FD" w:rsidP="00B767FD">
      <w:pPr>
        <w:spacing w:line="240" w:lineRule="auto"/>
        <w:ind w:firstLine="0"/>
        <w:rPr>
          <w:rFonts w:ascii="Courier New" w:hAnsi="Courier New" w:cs="Courier New"/>
          <w:sz w:val="22"/>
          <w:szCs w:val="22"/>
        </w:rPr>
      </w:pPr>
    </w:p>
    <w:p w14:paraId="5CC6D01A"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link</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to</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model</w:t>
      </w:r>
      <w:proofErr w:type="spellEnd"/>
      <w:r w:rsidRPr="00B767FD">
        <w:rPr>
          <w:rFonts w:ascii="Courier New" w:hAnsi="Courier New" w:cs="Courier New"/>
          <w:sz w:val="22"/>
          <w:szCs w:val="22"/>
        </w:rPr>
        <w:t>: https://drive.google.com/file/d/1yMl9jUhqS9xfyBcZhjIXB1MoRcZ1mhfe/view?usp=sharing</w:t>
      </w:r>
    </w:p>
    <w:p w14:paraId="522A701A"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MODEL = </w:t>
      </w:r>
      <w:proofErr w:type="spellStart"/>
      <w:r w:rsidRPr="00B767FD">
        <w:rPr>
          <w:rFonts w:ascii="Courier New" w:hAnsi="Courier New" w:cs="Courier New"/>
          <w:sz w:val="22"/>
          <w:szCs w:val="22"/>
        </w:rPr>
        <w:t>torch.hub.load</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WongKinYiu</w:t>
      </w:r>
      <w:proofErr w:type="spellEnd"/>
      <w:r w:rsidRPr="00B767FD">
        <w:rPr>
          <w:rFonts w:ascii="Courier New" w:hAnsi="Courier New" w:cs="Courier New"/>
          <w:sz w:val="22"/>
          <w:szCs w:val="22"/>
        </w:rPr>
        <w:t>/yolov7", '</w:t>
      </w:r>
      <w:proofErr w:type="spellStart"/>
      <w:r w:rsidRPr="00B767FD">
        <w:rPr>
          <w:rFonts w:ascii="Courier New" w:hAnsi="Courier New" w:cs="Courier New"/>
          <w:sz w:val="22"/>
          <w:szCs w:val="22"/>
        </w:rPr>
        <w:t>custom</w:t>
      </w:r>
      <w:proofErr w:type="spellEnd"/>
      <w:r w:rsidRPr="00B767FD">
        <w:rPr>
          <w:rFonts w:ascii="Courier New" w:hAnsi="Courier New" w:cs="Courier New"/>
          <w:sz w:val="22"/>
          <w:szCs w:val="22"/>
        </w:rPr>
        <w:t>',</w:t>
      </w:r>
    </w:p>
    <w:p w14:paraId="411B7C8C"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lastRenderedPageBreak/>
        <w:t>#                        '</w:t>
      </w:r>
      <w:proofErr w:type="spellStart"/>
      <w:r w:rsidRPr="00B767FD">
        <w:rPr>
          <w:rFonts w:ascii="Courier New" w:hAnsi="Courier New" w:cs="Courier New"/>
          <w:sz w:val="22"/>
          <w:szCs w:val="22"/>
        </w:rPr>
        <w:t>config_files</w:t>
      </w:r>
      <w:proofErr w:type="spellEnd"/>
      <w:r w:rsidRPr="00B767FD">
        <w:rPr>
          <w:rFonts w:ascii="Courier New" w:hAnsi="Courier New" w:cs="Courier New"/>
          <w:sz w:val="22"/>
          <w:szCs w:val="22"/>
        </w:rPr>
        <w:t xml:space="preserve">/yolov7_csgo_v1.pt')  # </w:t>
      </w: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custom</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model</w:t>
      </w:r>
      <w:proofErr w:type="spellEnd"/>
    </w:p>
    <w:p w14:paraId="5685DE4D"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MODEL = YOLO('</w:t>
      </w:r>
      <w:proofErr w:type="spellStart"/>
      <w:r w:rsidRPr="00B767FD">
        <w:rPr>
          <w:rFonts w:ascii="Courier New" w:hAnsi="Courier New" w:cs="Courier New"/>
          <w:sz w:val="22"/>
          <w:szCs w:val="22"/>
        </w:rPr>
        <w:t>config_files</w:t>
      </w:r>
      <w:proofErr w:type="spellEnd"/>
      <w:r w:rsidRPr="00B767FD">
        <w:rPr>
          <w:rFonts w:ascii="Courier New" w:hAnsi="Courier New" w:cs="Courier New"/>
          <w:sz w:val="22"/>
          <w:szCs w:val="22"/>
        </w:rPr>
        <w:t>/yolov8m_csgo_902img_1024.pt')</w:t>
      </w:r>
    </w:p>
    <w:p w14:paraId="68AE08D6" w14:textId="77777777" w:rsidR="00B767FD" w:rsidRPr="00B767FD" w:rsidRDefault="00B767FD" w:rsidP="00B767FD">
      <w:pPr>
        <w:spacing w:line="240" w:lineRule="auto"/>
        <w:ind w:firstLine="0"/>
        <w:rPr>
          <w:rFonts w:ascii="Courier New" w:hAnsi="Courier New" w:cs="Courier New"/>
          <w:sz w:val="22"/>
          <w:szCs w:val="22"/>
        </w:rPr>
      </w:pPr>
    </w:p>
    <w:p w14:paraId="7795E3EA" w14:textId="77777777" w:rsidR="00B767FD" w:rsidRPr="00B767FD" w:rsidRDefault="00B767FD" w:rsidP="00B767FD">
      <w:pPr>
        <w:spacing w:line="240" w:lineRule="auto"/>
        <w:ind w:firstLine="0"/>
        <w:rPr>
          <w:rFonts w:ascii="Courier New" w:hAnsi="Courier New" w:cs="Courier New"/>
          <w:sz w:val="22"/>
          <w:szCs w:val="22"/>
        </w:rPr>
      </w:pPr>
    </w:p>
    <w:p w14:paraId="4C55709B"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get_closest_object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nn_results</w:t>
      </w:r>
      <w:proofErr w:type="spellEnd"/>
      <w:r w:rsidRPr="00B767FD">
        <w:rPr>
          <w:rFonts w:ascii="Courier New" w:hAnsi="Courier New" w:cs="Courier New"/>
          <w:sz w:val="22"/>
          <w:szCs w:val="22"/>
        </w:rPr>
        <w:t>):</w:t>
      </w:r>
    </w:p>
    <w:p w14:paraId="04CDDA08"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detect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closest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target</w:t>
      </w:r>
      <w:proofErr w:type="spellEnd"/>
    </w:p>
    <w:p w14:paraId="683211B6"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closest</w:t>
      </w:r>
      <w:proofErr w:type="spellEnd"/>
      <w:r w:rsidRPr="00B767FD">
        <w:rPr>
          <w:rFonts w:ascii="Courier New" w:hAnsi="Courier New" w:cs="Courier New"/>
          <w:sz w:val="22"/>
          <w:szCs w:val="22"/>
        </w:rPr>
        <w:t xml:space="preserve"> = 1000000</w:t>
      </w:r>
    </w:p>
    <w:p w14:paraId="63DE64C8"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aim_rect</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None</w:t>
      </w:r>
      <w:proofErr w:type="spellEnd"/>
    </w:p>
    <w:p w14:paraId="65CD3B8C"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w:t>
      </w:r>
      <w:proofErr w:type="spellEnd"/>
      <w:r w:rsidRPr="00B767FD">
        <w:rPr>
          <w:rFonts w:ascii="Courier New" w:hAnsi="Courier New" w:cs="Courier New"/>
          <w:sz w:val="22"/>
          <w:szCs w:val="22"/>
        </w:rPr>
        <w:t xml:space="preserve"> _</w:t>
      </w:r>
      <w:proofErr w:type="spellStart"/>
      <w:r w:rsidRPr="00B767FD">
        <w:rPr>
          <w:rFonts w:ascii="Courier New" w:hAnsi="Courier New" w:cs="Courier New"/>
          <w:sz w:val="22"/>
          <w:szCs w:val="22"/>
        </w:rPr>
        <w:t>get_filtered_detection</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nn_results</w:t>
      </w:r>
      <w:proofErr w:type="spellEnd"/>
      <w:r w:rsidRPr="00B767FD">
        <w:rPr>
          <w:rFonts w:ascii="Courier New" w:hAnsi="Courier New" w:cs="Courier New"/>
          <w:sz w:val="22"/>
          <w:szCs w:val="22"/>
        </w:rPr>
        <w:t>):</w:t>
      </w:r>
    </w:p>
    <w:p w14:paraId="0D726379"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rectangle</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[0]</w:t>
      </w:r>
    </w:p>
    <w:p w14:paraId="785EC4DD"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dist</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math.dist</w:t>
      </w:r>
      <w:proofErr w:type="spellEnd"/>
      <w:r w:rsidRPr="00B767FD">
        <w:rPr>
          <w:rFonts w:ascii="Courier New" w:hAnsi="Courier New" w:cs="Courier New"/>
          <w:sz w:val="22"/>
          <w:szCs w:val="22"/>
        </w:rPr>
        <w:t>([960, 540], [*_</w:t>
      </w:r>
      <w:proofErr w:type="spellStart"/>
      <w:r w:rsidRPr="00B767FD">
        <w:rPr>
          <w:rFonts w:ascii="Courier New" w:hAnsi="Courier New" w:cs="Courier New"/>
          <w:sz w:val="22"/>
          <w:szCs w:val="22"/>
        </w:rPr>
        <w:t>get_center_point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rectangle</w:t>
      </w:r>
      <w:proofErr w:type="spellEnd"/>
      <w:r w:rsidRPr="00B767FD">
        <w:rPr>
          <w:rFonts w:ascii="Courier New" w:hAnsi="Courier New" w:cs="Courier New"/>
          <w:sz w:val="22"/>
          <w:szCs w:val="22"/>
        </w:rPr>
        <w:t>)])</w:t>
      </w:r>
    </w:p>
    <w:p w14:paraId="66B33D0E"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dist</w:t>
      </w:r>
      <w:proofErr w:type="spellEnd"/>
      <w:r w:rsidRPr="00B767FD">
        <w:rPr>
          <w:rFonts w:ascii="Courier New" w:hAnsi="Courier New" w:cs="Courier New"/>
          <w:sz w:val="22"/>
          <w:szCs w:val="22"/>
        </w:rPr>
        <w:t xml:space="preserve"> &lt; </w:t>
      </w:r>
      <w:proofErr w:type="spellStart"/>
      <w:r w:rsidRPr="00B767FD">
        <w:rPr>
          <w:rFonts w:ascii="Courier New" w:hAnsi="Courier New" w:cs="Courier New"/>
          <w:sz w:val="22"/>
          <w:szCs w:val="22"/>
        </w:rPr>
        <w:t>closest</w:t>
      </w:r>
      <w:proofErr w:type="spellEnd"/>
      <w:r w:rsidRPr="00B767FD">
        <w:rPr>
          <w:rFonts w:ascii="Courier New" w:hAnsi="Courier New" w:cs="Courier New"/>
          <w:sz w:val="22"/>
          <w:szCs w:val="22"/>
        </w:rPr>
        <w:t>:</w:t>
      </w:r>
    </w:p>
    <w:p w14:paraId="053A3C26"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closest</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dist</w:t>
      </w:r>
      <w:proofErr w:type="spellEnd"/>
    </w:p>
    <w:p w14:paraId="26222D29"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aim_rect</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rectangle</w:t>
      </w:r>
      <w:proofErr w:type="spellEnd"/>
    </w:p>
    <w:p w14:paraId="082B4FF2"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aim_rect</w:t>
      </w:r>
      <w:proofErr w:type="spellEnd"/>
    </w:p>
    <w:p w14:paraId="00A6A66C" w14:textId="77777777" w:rsidR="00B767FD" w:rsidRPr="00B767FD" w:rsidRDefault="00B767FD" w:rsidP="00B767FD">
      <w:pPr>
        <w:spacing w:line="240" w:lineRule="auto"/>
        <w:ind w:firstLine="0"/>
        <w:rPr>
          <w:rFonts w:ascii="Courier New" w:hAnsi="Courier New" w:cs="Courier New"/>
          <w:sz w:val="22"/>
          <w:szCs w:val="22"/>
        </w:rPr>
      </w:pPr>
    </w:p>
    <w:p w14:paraId="144B36DB" w14:textId="77777777" w:rsidR="00B767FD" w:rsidRPr="00B767FD" w:rsidRDefault="00B767FD" w:rsidP="00B767FD">
      <w:pPr>
        <w:spacing w:line="240" w:lineRule="auto"/>
        <w:ind w:firstLine="0"/>
        <w:rPr>
          <w:rFonts w:ascii="Courier New" w:hAnsi="Courier New" w:cs="Courier New"/>
          <w:sz w:val="22"/>
          <w:szCs w:val="22"/>
        </w:rPr>
      </w:pPr>
    </w:p>
    <w:p w14:paraId="24843D30"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detect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frame</w:t>
      </w:r>
      <w:proofErr w:type="spellEnd"/>
      <w:r w:rsidRPr="00B767FD">
        <w:rPr>
          <w:rFonts w:ascii="Courier New" w:hAnsi="Courier New" w:cs="Courier New"/>
          <w:sz w:val="22"/>
          <w:szCs w:val="22"/>
        </w:rPr>
        <w:t>):</w:t>
      </w:r>
    </w:p>
    <w:p w14:paraId="002C2050"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result</w:t>
      </w:r>
      <w:proofErr w:type="spellEnd"/>
      <w:r w:rsidRPr="00B767FD">
        <w:rPr>
          <w:rFonts w:ascii="Courier New" w:hAnsi="Courier New" w:cs="Courier New"/>
          <w:sz w:val="22"/>
          <w:szCs w:val="22"/>
        </w:rPr>
        <w:t xml:space="preserve"> = MODEL(</w:t>
      </w:r>
      <w:proofErr w:type="spellStart"/>
      <w:r w:rsidRPr="00B767FD">
        <w:rPr>
          <w:rFonts w:ascii="Courier New" w:hAnsi="Courier New" w:cs="Courier New"/>
          <w:sz w:val="22"/>
          <w:szCs w:val="22"/>
        </w:rPr>
        <w:t>frame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agnostic_nms</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True</w:t>
      </w:r>
      <w:proofErr w:type="spellEnd"/>
      <w:r w:rsidRPr="00B767FD">
        <w:rPr>
          <w:rFonts w:ascii="Courier New" w:hAnsi="Courier New" w:cs="Courier New"/>
          <w:sz w:val="22"/>
          <w:szCs w:val="22"/>
        </w:rPr>
        <w:t xml:space="preserve">,)[0]  # </w:t>
      </w:r>
      <w:proofErr w:type="spellStart"/>
      <w:r w:rsidRPr="00B767FD">
        <w:rPr>
          <w:rFonts w:ascii="Courier New" w:hAnsi="Courier New" w:cs="Courier New"/>
          <w:sz w:val="22"/>
          <w:szCs w:val="22"/>
        </w:rPr>
        <w:t>includes</w:t>
      </w:r>
      <w:proofErr w:type="spellEnd"/>
      <w:r w:rsidRPr="00B767FD">
        <w:rPr>
          <w:rFonts w:ascii="Courier New" w:hAnsi="Courier New" w:cs="Courier New"/>
          <w:sz w:val="22"/>
          <w:szCs w:val="22"/>
        </w:rPr>
        <w:t xml:space="preserve"> NMS</w:t>
      </w:r>
    </w:p>
    <w:p w14:paraId="37E04BEE"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sv.Detections.from_yolov8(</w:t>
      </w:r>
      <w:proofErr w:type="spellStart"/>
      <w:r w:rsidRPr="00B767FD">
        <w:rPr>
          <w:rFonts w:ascii="Courier New" w:hAnsi="Courier New" w:cs="Courier New"/>
          <w:sz w:val="22"/>
          <w:szCs w:val="22"/>
        </w:rPr>
        <w:t>result</w:t>
      </w:r>
      <w:proofErr w:type="spellEnd"/>
      <w:r w:rsidRPr="00B767FD">
        <w:rPr>
          <w:rFonts w:ascii="Courier New" w:hAnsi="Courier New" w:cs="Courier New"/>
          <w:sz w:val="22"/>
          <w:szCs w:val="22"/>
        </w:rPr>
        <w:t>)</w:t>
      </w:r>
    </w:p>
    <w:p w14:paraId="32CDC7C3" w14:textId="77777777" w:rsidR="00B767FD" w:rsidRPr="00B767FD" w:rsidRDefault="00B767FD" w:rsidP="00B767FD">
      <w:pPr>
        <w:spacing w:line="240" w:lineRule="auto"/>
        <w:ind w:firstLine="0"/>
        <w:rPr>
          <w:rFonts w:ascii="Courier New" w:hAnsi="Courier New" w:cs="Courier New"/>
          <w:sz w:val="22"/>
          <w:szCs w:val="22"/>
        </w:rPr>
      </w:pPr>
    </w:p>
    <w:p w14:paraId="1B75494D"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new_draw_detection</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frame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detections</w:t>
      </w:r>
      <w:proofErr w:type="spellEnd"/>
      <w:r w:rsidRPr="00B767FD">
        <w:rPr>
          <w:rFonts w:ascii="Courier New" w:hAnsi="Courier New" w:cs="Courier New"/>
          <w:sz w:val="22"/>
          <w:szCs w:val="22"/>
        </w:rPr>
        <w:t>):</w:t>
      </w:r>
    </w:p>
    <w:p w14:paraId="7D89D10E"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labels</w:t>
      </w:r>
      <w:proofErr w:type="spellEnd"/>
      <w:r w:rsidRPr="00B767FD">
        <w:rPr>
          <w:rFonts w:ascii="Courier New" w:hAnsi="Courier New" w:cs="Courier New"/>
          <w:sz w:val="22"/>
          <w:szCs w:val="22"/>
        </w:rPr>
        <w:t xml:space="preserve"> = [</w:t>
      </w:r>
    </w:p>
    <w:p w14:paraId="2B260E3B"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f"{</w:t>
      </w:r>
      <w:proofErr w:type="spellStart"/>
      <w:r w:rsidRPr="00B767FD">
        <w:rPr>
          <w:rFonts w:ascii="Courier New" w:hAnsi="Courier New" w:cs="Courier New"/>
          <w:sz w:val="22"/>
          <w:szCs w:val="22"/>
        </w:rPr>
        <w:t>MODEL.model.names</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class_id</w:t>
      </w:r>
      <w:proofErr w:type="spellEnd"/>
      <w:r w:rsidRPr="00B767FD">
        <w:rPr>
          <w:rFonts w:ascii="Courier New" w:hAnsi="Courier New" w:cs="Courier New"/>
          <w:sz w:val="22"/>
          <w:szCs w:val="22"/>
        </w:rPr>
        <w:t>]} {confidence:0.2f}"</w:t>
      </w:r>
    </w:p>
    <w:p w14:paraId="6DFCC8EB"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for</w:t>
      </w:r>
      <w:proofErr w:type="spellEnd"/>
      <w:r w:rsidRPr="00B767FD">
        <w:rPr>
          <w:rFonts w:ascii="Courier New" w:hAnsi="Courier New" w:cs="Courier New"/>
          <w:sz w:val="22"/>
          <w:szCs w:val="22"/>
        </w:rPr>
        <w:t xml:space="preserve"> _,_, </w:t>
      </w:r>
      <w:proofErr w:type="spellStart"/>
      <w:r w:rsidRPr="00B767FD">
        <w:rPr>
          <w:rFonts w:ascii="Courier New" w:hAnsi="Courier New" w:cs="Courier New"/>
          <w:sz w:val="22"/>
          <w:szCs w:val="22"/>
        </w:rPr>
        <w:t>confidence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class_id</w:t>
      </w:r>
      <w:proofErr w:type="spellEnd"/>
      <w:r w:rsidRPr="00B767FD">
        <w:rPr>
          <w:rFonts w:ascii="Courier New" w:hAnsi="Courier New" w:cs="Courier New"/>
          <w:sz w:val="22"/>
          <w:szCs w:val="22"/>
        </w:rPr>
        <w:t>, _</w:t>
      </w:r>
    </w:p>
    <w:p w14:paraId="15B4D742"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detections</w:t>
      </w:r>
      <w:proofErr w:type="spellEnd"/>
    </w:p>
    <w:p w14:paraId="55B2CA6E"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
    <w:p w14:paraId="470CB46E"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frame</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box_annotator.annotate</w:t>
      </w:r>
      <w:proofErr w:type="spellEnd"/>
      <w:r w:rsidRPr="00B767FD">
        <w:rPr>
          <w:rFonts w:ascii="Courier New" w:hAnsi="Courier New" w:cs="Courier New"/>
          <w:sz w:val="22"/>
          <w:szCs w:val="22"/>
        </w:rPr>
        <w:t>(</w:t>
      </w:r>
    </w:p>
    <w:p w14:paraId="4D72AAF7"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scene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frame</w:t>
      </w:r>
      <w:proofErr w:type="spellEnd"/>
      <w:r w:rsidRPr="00B767FD">
        <w:rPr>
          <w:rFonts w:ascii="Courier New" w:hAnsi="Courier New" w:cs="Courier New"/>
          <w:sz w:val="22"/>
          <w:szCs w:val="22"/>
        </w:rPr>
        <w:t xml:space="preserve">, </w:t>
      </w:r>
    </w:p>
    <w:p w14:paraId="431598C0"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detections</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detections</w:t>
      </w:r>
      <w:proofErr w:type="spellEnd"/>
      <w:r w:rsidRPr="00B767FD">
        <w:rPr>
          <w:rFonts w:ascii="Courier New" w:hAnsi="Courier New" w:cs="Courier New"/>
          <w:sz w:val="22"/>
          <w:szCs w:val="22"/>
        </w:rPr>
        <w:t xml:space="preserve">, </w:t>
      </w:r>
    </w:p>
    <w:p w14:paraId="2E91E17B"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labels</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labels</w:t>
      </w:r>
      <w:proofErr w:type="spellEnd"/>
    </w:p>
    <w:p w14:paraId="2D83FC75"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
    <w:p w14:paraId="3B78E700"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frame</w:t>
      </w:r>
      <w:proofErr w:type="spellEnd"/>
    </w:p>
    <w:p w14:paraId="2842C451" w14:textId="77777777" w:rsidR="00B767FD" w:rsidRPr="00B767FD" w:rsidRDefault="00B767FD" w:rsidP="00B767FD">
      <w:pPr>
        <w:spacing w:line="240" w:lineRule="auto"/>
        <w:ind w:firstLine="0"/>
        <w:rPr>
          <w:rFonts w:ascii="Courier New" w:hAnsi="Courier New" w:cs="Courier New"/>
          <w:sz w:val="22"/>
          <w:szCs w:val="22"/>
        </w:rPr>
      </w:pPr>
    </w:p>
    <w:p w14:paraId="24721EAF"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_</w:t>
      </w:r>
      <w:proofErr w:type="spellStart"/>
      <w:r w:rsidRPr="00B767FD">
        <w:rPr>
          <w:rFonts w:ascii="Courier New" w:hAnsi="Courier New" w:cs="Courier New"/>
          <w:sz w:val="22"/>
          <w:szCs w:val="22"/>
        </w:rPr>
        <w:t>get_center_point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left,top,right,bottom</w:t>
      </w:r>
      <w:proofErr w:type="spellEnd"/>
      <w:r w:rsidRPr="00B767FD">
        <w:rPr>
          <w:rFonts w:ascii="Courier New" w:hAnsi="Courier New" w:cs="Courier New"/>
          <w:sz w:val="22"/>
          <w:szCs w:val="22"/>
        </w:rPr>
        <w:t>):</w:t>
      </w:r>
    </w:p>
    <w:p w14:paraId="490FEF73"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mid_x</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right</w:t>
      </w:r>
      <w:proofErr w:type="spellEnd"/>
      <w:r w:rsidRPr="00B767FD">
        <w:rPr>
          <w:rFonts w:ascii="Courier New" w:hAnsi="Courier New" w:cs="Courier New"/>
          <w:sz w:val="22"/>
          <w:szCs w:val="22"/>
        </w:rPr>
        <w:t>)/2</w:t>
      </w:r>
    </w:p>
    <w:p w14:paraId="0361DA62"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mid_y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top</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bottom</w:t>
      </w:r>
      <w:proofErr w:type="spellEnd"/>
      <w:r w:rsidRPr="00B767FD">
        <w:rPr>
          <w:rFonts w:ascii="Courier New" w:hAnsi="Courier New" w:cs="Courier New"/>
          <w:sz w:val="22"/>
          <w:szCs w:val="22"/>
        </w:rPr>
        <w:t>)/2</w:t>
      </w:r>
    </w:p>
    <w:p w14:paraId="5C039FA4"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mid_x,mid_y</w:t>
      </w:r>
      <w:proofErr w:type="spellEnd"/>
    </w:p>
    <w:p w14:paraId="12103FB5" w14:textId="77777777" w:rsidR="00B767FD" w:rsidRPr="00B767FD" w:rsidRDefault="00B767FD" w:rsidP="00B767FD">
      <w:pPr>
        <w:spacing w:line="240" w:lineRule="auto"/>
        <w:ind w:firstLine="0"/>
        <w:rPr>
          <w:rFonts w:ascii="Courier New" w:hAnsi="Courier New" w:cs="Courier New"/>
          <w:sz w:val="22"/>
          <w:szCs w:val="22"/>
        </w:rPr>
      </w:pPr>
    </w:p>
    <w:p w14:paraId="1468B02A"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_</w:t>
      </w:r>
      <w:proofErr w:type="spellStart"/>
      <w:r w:rsidRPr="00B767FD">
        <w:rPr>
          <w:rFonts w:ascii="Courier New" w:hAnsi="Courier New" w:cs="Courier New"/>
          <w:sz w:val="22"/>
          <w:szCs w:val="22"/>
        </w:rPr>
        <w:t>get_intersection_area</w:t>
      </w:r>
      <w:proofErr w:type="spellEnd"/>
      <w:r w:rsidRPr="00B767FD">
        <w:rPr>
          <w:rFonts w:ascii="Courier New" w:hAnsi="Courier New" w:cs="Courier New"/>
          <w:sz w:val="22"/>
          <w:szCs w:val="22"/>
        </w:rPr>
        <w:t>(rectangle_1, rectangle_2):</w:t>
      </w:r>
    </w:p>
    <w:p w14:paraId="0F3AF196"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x_overlap</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max</w:t>
      </w:r>
      <w:proofErr w:type="spellEnd"/>
      <w:r w:rsidRPr="00B767FD">
        <w:rPr>
          <w:rFonts w:ascii="Courier New" w:hAnsi="Courier New" w:cs="Courier New"/>
          <w:sz w:val="22"/>
          <w:szCs w:val="22"/>
        </w:rPr>
        <w:t xml:space="preserve">(0, </w:t>
      </w:r>
      <w:proofErr w:type="spellStart"/>
      <w:r w:rsidRPr="00B767FD">
        <w:rPr>
          <w:rFonts w:ascii="Courier New" w:hAnsi="Courier New" w:cs="Courier New"/>
          <w:sz w:val="22"/>
          <w:szCs w:val="22"/>
        </w:rPr>
        <w:t>min</w:t>
      </w:r>
      <w:proofErr w:type="spellEnd"/>
      <w:r w:rsidRPr="00B767FD">
        <w:rPr>
          <w:rFonts w:ascii="Courier New" w:hAnsi="Courier New" w:cs="Courier New"/>
          <w:sz w:val="22"/>
          <w:szCs w:val="22"/>
        </w:rPr>
        <w:t xml:space="preserve">(rectangle_1[2], rectangle_2[2]) - </w:t>
      </w:r>
      <w:proofErr w:type="spellStart"/>
      <w:r w:rsidRPr="00B767FD">
        <w:rPr>
          <w:rFonts w:ascii="Courier New" w:hAnsi="Courier New" w:cs="Courier New"/>
          <w:sz w:val="22"/>
          <w:szCs w:val="22"/>
        </w:rPr>
        <w:t>max</w:t>
      </w:r>
      <w:proofErr w:type="spellEnd"/>
      <w:r w:rsidRPr="00B767FD">
        <w:rPr>
          <w:rFonts w:ascii="Courier New" w:hAnsi="Courier New" w:cs="Courier New"/>
          <w:sz w:val="22"/>
          <w:szCs w:val="22"/>
        </w:rPr>
        <w:t>(rectangle_1[0], rectangle_2[0]))</w:t>
      </w:r>
    </w:p>
    <w:p w14:paraId="6352AF0D"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y_overlap</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max</w:t>
      </w:r>
      <w:proofErr w:type="spellEnd"/>
      <w:r w:rsidRPr="00B767FD">
        <w:rPr>
          <w:rFonts w:ascii="Courier New" w:hAnsi="Courier New" w:cs="Courier New"/>
          <w:sz w:val="22"/>
          <w:szCs w:val="22"/>
        </w:rPr>
        <w:t xml:space="preserve">(0, </w:t>
      </w:r>
      <w:proofErr w:type="spellStart"/>
      <w:r w:rsidRPr="00B767FD">
        <w:rPr>
          <w:rFonts w:ascii="Courier New" w:hAnsi="Courier New" w:cs="Courier New"/>
          <w:sz w:val="22"/>
          <w:szCs w:val="22"/>
        </w:rPr>
        <w:t>min</w:t>
      </w:r>
      <w:proofErr w:type="spellEnd"/>
      <w:r w:rsidRPr="00B767FD">
        <w:rPr>
          <w:rFonts w:ascii="Courier New" w:hAnsi="Courier New" w:cs="Courier New"/>
          <w:sz w:val="22"/>
          <w:szCs w:val="22"/>
        </w:rPr>
        <w:t xml:space="preserve">(rectangle_1[3], rectangle_2[3]) - </w:t>
      </w:r>
      <w:proofErr w:type="spellStart"/>
      <w:r w:rsidRPr="00B767FD">
        <w:rPr>
          <w:rFonts w:ascii="Courier New" w:hAnsi="Courier New" w:cs="Courier New"/>
          <w:sz w:val="22"/>
          <w:szCs w:val="22"/>
        </w:rPr>
        <w:t>max</w:t>
      </w:r>
      <w:proofErr w:type="spellEnd"/>
      <w:r w:rsidRPr="00B767FD">
        <w:rPr>
          <w:rFonts w:ascii="Courier New" w:hAnsi="Courier New" w:cs="Courier New"/>
          <w:sz w:val="22"/>
          <w:szCs w:val="22"/>
        </w:rPr>
        <w:t>(rectangle_1[1], rectangle_2[1]))</w:t>
      </w:r>
    </w:p>
    <w:p w14:paraId="76128253"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intersection_area</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x_overlap</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y_overlap</w:t>
      </w:r>
      <w:proofErr w:type="spellEnd"/>
    </w:p>
    <w:p w14:paraId="3F1EACFA"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intersection_area</w:t>
      </w:r>
      <w:proofErr w:type="spellEnd"/>
    </w:p>
    <w:p w14:paraId="16DED25B" w14:textId="77777777" w:rsidR="00B767FD" w:rsidRPr="00B767FD" w:rsidRDefault="00B767FD" w:rsidP="00B767FD">
      <w:pPr>
        <w:spacing w:line="240" w:lineRule="auto"/>
        <w:ind w:firstLine="0"/>
        <w:rPr>
          <w:rFonts w:ascii="Courier New" w:hAnsi="Courier New" w:cs="Courier New"/>
          <w:sz w:val="22"/>
          <w:szCs w:val="22"/>
        </w:rPr>
      </w:pPr>
    </w:p>
    <w:p w14:paraId="7D38B73C"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_</w:t>
      </w:r>
      <w:proofErr w:type="spellStart"/>
      <w:r w:rsidRPr="00B767FD">
        <w:rPr>
          <w:rFonts w:ascii="Courier New" w:hAnsi="Courier New" w:cs="Courier New"/>
          <w:sz w:val="22"/>
          <w:szCs w:val="22"/>
        </w:rPr>
        <w:t>get_area</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left,top,right,bottom</w:t>
      </w:r>
      <w:proofErr w:type="spellEnd"/>
      <w:r w:rsidRPr="00B767FD">
        <w:rPr>
          <w:rFonts w:ascii="Courier New" w:hAnsi="Courier New" w:cs="Courier New"/>
          <w:sz w:val="22"/>
          <w:szCs w:val="22"/>
        </w:rPr>
        <w:t>):</w:t>
      </w:r>
    </w:p>
    <w:p w14:paraId="03DA7242"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abs</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right</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abs</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top</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bottom</w:t>
      </w:r>
      <w:proofErr w:type="spellEnd"/>
      <w:r w:rsidRPr="00B767FD">
        <w:rPr>
          <w:rFonts w:ascii="Courier New" w:hAnsi="Courier New" w:cs="Courier New"/>
          <w:sz w:val="22"/>
          <w:szCs w:val="22"/>
        </w:rPr>
        <w:t>)</w:t>
      </w:r>
    </w:p>
    <w:p w14:paraId="6E5E1262" w14:textId="77777777" w:rsidR="00B767FD" w:rsidRPr="00B767FD" w:rsidRDefault="00B767FD" w:rsidP="00B767FD">
      <w:pPr>
        <w:spacing w:line="240" w:lineRule="auto"/>
        <w:ind w:firstLine="0"/>
        <w:rPr>
          <w:rFonts w:ascii="Courier New" w:hAnsi="Courier New" w:cs="Courier New"/>
          <w:sz w:val="22"/>
          <w:szCs w:val="22"/>
        </w:rPr>
      </w:pPr>
    </w:p>
    <w:p w14:paraId="29F43396" w14:textId="77777777" w:rsidR="00B767FD" w:rsidRPr="00B767FD" w:rsidRDefault="00B767FD" w:rsidP="00B767FD">
      <w:pPr>
        <w:spacing w:line="240" w:lineRule="auto"/>
        <w:ind w:firstLine="0"/>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_</w:t>
      </w:r>
      <w:proofErr w:type="spellStart"/>
      <w:r w:rsidRPr="00B767FD">
        <w:rPr>
          <w:rFonts w:ascii="Courier New" w:hAnsi="Courier New" w:cs="Courier New"/>
          <w:sz w:val="22"/>
          <w:szCs w:val="22"/>
        </w:rPr>
        <w:t>get_filtered_detection</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nn_results</w:t>
      </w:r>
      <w:proofErr w:type="spellEnd"/>
      <w:r w:rsidRPr="00B767FD">
        <w:rPr>
          <w:rFonts w:ascii="Courier New" w:hAnsi="Courier New" w:cs="Courier New"/>
          <w:sz w:val="22"/>
          <w:szCs w:val="22"/>
        </w:rPr>
        <w:t>):</w:t>
      </w:r>
    </w:p>
    <w:p w14:paraId="186BD03F"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confirmed_2darr = []</w:t>
      </w:r>
    </w:p>
    <w:p w14:paraId="7B20B0B0"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nn_results</w:t>
      </w:r>
      <w:proofErr w:type="spellEnd"/>
      <w:r w:rsidRPr="00B767FD">
        <w:rPr>
          <w:rFonts w:ascii="Courier New" w:hAnsi="Courier New" w:cs="Courier New"/>
          <w:sz w:val="22"/>
          <w:szCs w:val="22"/>
        </w:rPr>
        <w:t>:</w:t>
      </w:r>
    </w:p>
    <w:p w14:paraId="30274BCC"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confidence</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[2]</w:t>
      </w:r>
    </w:p>
    <w:p w14:paraId="6E938E53"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confidence</w:t>
      </w:r>
      <w:proofErr w:type="spellEnd"/>
      <w:r w:rsidRPr="00B767FD">
        <w:rPr>
          <w:rFonts w:ascii="Courier New" w:hAnsi="Courier New" w:cs="Courier New"/>
          <w:sz w:val="22"/>
          <w:szCs w:val="22"/>
        </w:rPr>
        <w:t xml:space="preserve"> &gt;= CONFIDENCE_THRESHOLD:</w:t>
      </w:r>
    </w:p>
    <w:p w14:paraId="2DC7EF5A"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confirmed_2darr.append(</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w:t>
      </w:r>
    </w:p>
    <w:p w14:paraId="6A362A6E" w14:textId="77777777" w:rsidR="00B767FD" w:rsidRPr="00B767FD" w:rsidRDefault="00B767FD" w:rsidP="00B767FD">
      <w:pPr>
        <w:spacing w:line="240" w:lineRule="auto"/>
        <w:ind w:firstLine="0"/>
        <w:rPr>
          <w:rFonts w:ascii="Courier New" w:hAnsi="Courier New" w:cs="Courier New"/>
          <w:sz w:val="22"/>
          <w:szCs w:val="22"/>
        </w:rPr>
      </w:pPr>
    </w:p>
    <w:p w14:paraId="3B06BCE4"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lastRenderedPageBreak/>
        <w:t xml:space="preserve">    </w:t>
      </w:r>
      <w:proofErr w:type="spellStart"/>
      <w:r w:rsidRPr="00B767FD">
        <w:rPr>
          <w:rFonts w:ascii="Courier New" w:hAnsi="Courier New" w:cs="Courier New"/>
          <w:sz w:val="22"/>
          <w:szCs w:val="22"/>
        </w:rPr>
        <w:t>result_points</w:t>
      </w:r>
      <w:proofErr w:type="spellEnd"/>
      <w:r w:rsidRPr="00B767FD">
        <w:rPr>
          <w:rFonts w:ascii="Courier New" w:hAnsi="Courier New" w:cs="Courier New"/>
          <w:sz w:val="22"/>
          <w:szCs w:val="22"/>
        </w:rPr>
        <w:t xml:space="preserve"> = []</w:t>
      </w:r>
    </w:p>
    <w:p w14:paraId="0C894522"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w:t>
      </w:r>
      <w:proofErr w:type="spellEnd"/>
      <w:r w:rsidRPr="00B767FD">
        <w:rPr>
          <w:rFonts w:ascii="Courier New" w:hAnsi="Courier New" w:cs="Courier New"/>
          <w:sz w:val="22"/>
          <w:szCs w:val="22"/>
        </w:rPr>
        <w:t xml:space="preserve"> confirmed_2darr:</w:t>
      </w:r>
    </w:p>
    <w:p w14:paraId="092DD5B6"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top</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right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bottom</w:t>
      </w:r>
      <w:proofErr w:type="spellEnd"/>
      <w:r w:rsidRPr="00B767FD">
        <w:rPr>
          <w:rFonts w:ascii="Courier New" w:hAnsi="Courier New" w:cs="Courier New"/>
          <w:sz w:val="22"/>
          <w:szCs w:val="22"/>
        </w:rPr>
        <w:t>]</w:t>
      </w:r>
    </w:p>
    <w:p w14:paraId="3E6C6EF9"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cur_rectangle</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[0]</w:t>
      </w:r>
    </w:p>
    <w:p w14:paraId="60EA27B6"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class_id</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[3]</w:t>
      </w:r>
    </w:p>
    <w:p w14:paraId="1202687B"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class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head</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add</w:t>
      </w:r>
      <w:proofErr w:type="spellEnd"/>
    </w:p>
    <w:p w14:paraId="016EF7BA"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class_id</w:t>
      </w:r>
      <w:proofErr w:type="spellEnd"/>
      <w:r w:rsidRPr="00B767FD">
        <w:rPr>
          <w:rFonts w:ascii="Courier New" w:hAnsi="Courier New" w:cs="Courier New"/>
          <w:sz w:val="22"/>
          <w:szCs w:val="22"/>
        </w:rPr>
        <w:t xml:space="preserve"> == ID_HEAD[0] </w:t>
      </w:r>
      <w:proofErr w:type="spellStart"/>
      <w:r w:rsidRPr="00B767FD">
        <w:rPr>
          <w:rFonts w:ascii="Courier New" w:hAnsi="Courier New" w:cs="Courier New"/>
          <w:sz w:val="22"/>
          <w:szCs w:val="22"/>
        </w:rPr>
        <w:t>or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class_id</w:t>
      </w:r>
      <w:proofErr w:type="spellEnd"/>
      <w:r w:rsidRPr="00B767FD">
        <w:rPr>
          <w:rFonts w:ascii="Courier New" w:hAnsi="Courier New" w:cs="Courier New"/>
          <w:sz w:val="22"/>
          <w:szCs w:val="22"/>
        </w:rPr>
        <w:t xml:space="preserve"> == ID_HEAD[1]: # </w:t>
      </w:r>
      <w:proofErr w:type="spellStart"/>
      <w:r w:rsidRPr="00B767FD">
        <w:rPr>
          <w:rFonts w:ascii="Courier New" w:hAnsi="Courier New" w:cs="Courier New"/>
          <w:sz w:val="22"/>
          <w:szCs w:val="22"/>
        </w:rPr>
        <w:t>head</w:t>
      </w:r>
      <w:proofErr w:type="spellEnd"/>
    </w:p>
    <w:p w14:paraId="19224129"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result_points.append</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w:t>
      </w:r>
    </w:p>
    <w:p w14:paraId="522A8A47"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continue</w:t>
      </w:r>
      <w:proofErr w:type="spellEnd"/>
    </w:p>
    <w:p w14:paraId="4507969A"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
    <w:p w14:paraId="4F297B25"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has_intersection_with_head</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False</w:t>
      </w:r>
      <w:proofErr w:type="spellEnd"/>
    </w:p>
    <w:p w14:paraId="0566152F"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not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skipped</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class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body</w:t>
      </w:r>
      <w:proofErr w:type="spellEnd"/>
    </w:p>
    <w:p w14:paraId="38475E47"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skip</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object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very</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low</w:t>
      </w:r>
      <w:proofErr w:type="spellEnd"/>
    </w:p>
    <w:p w14:paraId="24F89818"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cur_rectangle</w:t>
      </w:r>
      <w:proofErr w:type="spellEnd"/>
      <w:r w:rsidRPr="00B767FD">
        <w:rPr>
          <w:rFonts w:ascii="Courier New" w:hAnsi="Courier New" w:cs="Courier New"/>
          <w:sz w:val="22"/>
          <w:szCs w:val="22"/>
        </w:rPr>
        <w:t>[3]&lt;1040:</w:t>
      </w:r>
    </w:p>
    <w:p w14:paraId="6FEFA370"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continue</w:t>
      </w:r>
      <w:proofErr w:type="spellEnd"/>
    </w:p>
    <w:p w14:paraId="575DEDE8"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start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find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intersection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with</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head</w:t>
      </w:r>
      <w:proofErr w:type="spellEnd"/>
    </w:p>
    <w:p w14:paraId="497CBE9D"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new_row</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w:t>
      </w:r>
      <w:proofErr w:type="spellEnd"/>
      <w:r w:rsidRPr="00B767FD">
        <w:rPr>
          <w:rFonts w:ascii="Courier New" w:hAnsi="Courier New" w:cs="Courier New"/>
          <w:sz w:val="22"/>
          <w:szCs w:val="22"/>
        </w:rPr>
        <w:t xml:space="preserve"> confirmed_2darr:</w:t>
      </w:r>
    </w:p>
    <w:p w14:paraId="51A96500"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class_id2 = </w:t>
      </w:r>
      <w:proofErr w:type="spellStart"/>
      <w:r w:rsidRPr="00B767FD">
        <w:rPr>
          <w:rFonts w:ascii="Courier New" w:hAnsi="Courier New" w:cs="Courier New"/>
          <w:sz w:val="22"/>
          <w:szCs w:val="22"/>
        </w:rPr>
        <w:t>new_row</w:t>
      </w:r>
      <w:proofErr w:type="spellEnd"/>
      <w:r w:rsidRPr="00B767FD">
        <w:rPr>
          <w:rFonts w:ascii="Courier New" w:hAnsi="Courier New" w:cs="Courier New"/>
          <w:sz w:val="22"/>
          <w:szCs w:val="22"/>
        </w:rPr>
        <w:t>[3]</w:t>
      </w:r>
    </w:p>
    <w:p w14:paraId="6A949447"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class_id2 == ID_HEAD[0] </w:t>
      </w:r>
      <w:proofErr w:type="spellStart"/>
      <w:r w:rsidRPr="00B767FD">
        <w:rPr>
          <w:rFonts w:ascii="Courier New" w:hAnsi="Courier New" w:cs="Courier New"/>
          <w:sz w:val="22"/>
          <w:szCs w:val="22"/>
        </w:rPr>
        <w:t>or</w:t>
      </w:r>
      <w:proofErr w:type="spellEnd"/>
      <w:r w:rsidRPr="00B767FD">
        <w:rPr>
          <w:rFonts w:ascii="Courier New" w:hAnsi="Courier New" w:cs="Courier New"/>
          <w:sz w:val="22"/>
          <w:szCs w:val="22"/>
        </w:rPr>
        <w:t xml:space="preserve"> class_id2 == ID_HEAD[1]: # </w:t>
      </w:r>
      <w:proofErr w:type="spellStart"/>
      <w:r w:rsidRPr="00B767FD">
        <w:rPr>
          <w:rFonts w:ascii="Courier New" w:hAnsi="Courier New" w:cs="Courier New"/>
          <w:sz w:val="22"/>
          <w:szCs w:val="22"/>
        </w:rPr>
        <w:t>head</w:t>
      </w:r>
      <w:proofErr w:type="spellEnd"/>
    </w:p>
    <w:p w14:paraId="61095B7B"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rect2 = </w:t>
      </w:r>
      <w:proofErr w:type="spellStart"/>
      <w:r w:rsidRPr="00B767FD">
        <w:rPr>
          <w:rFonts w:ascii="Courier New" w:hAnsi="Courier New" w:cs="Courier New"/>
          <w:sz w:val="22"/>
          <w:szCs w:val="22"/>
        </w:rPr>
        <w:t>new_row</w:t>
      </w:r>
      <w:proofErr w:type="spellEnd"/>
      <w:r w:rsidRPr="00B767FD">
        <w:rPr>
          <w:rFonts w:ascii="Courier New" w:hAnsi="Courier New" w:cs="Courier New"/>
          <w:sz w:val="22"/>
          <w:szCs w:val="22"/>
        </w:rPr>
        <w:t>[0]</w:t>
      </w:r>
    </w:p>
    <w:p w14:paraId="3F0768E8"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(_</w:t>
      </w:r>
      <w:proofErr w:type="spellStart"/>
      <w:r w:rsidRPr="00B767FD">
        <w:rPr>
          <w:rFonts w:ascii="Courier New" w:hAnsi="Courier New" w:cs="Courier New"/>
          <w:sz w:val="22"/>
          <w:szCs w:val="22"/>
        </w:rPr>
        <w:t>get_intersection_area</w:t>
      </w:r>
      <w:proofErr w:type="spellEnd"/>
      <w:r w:rsidRPr="00B767FD">
        <w:rPr>
          <w:rFonts w:ascii="Courier New" w:hAnsi="Courier New" w:cs="Courier New"/>
          <w:sz w:val="22"/>
          <w:szCs w:val="22"/>
        </w:rPr>
        <w:t>(cur_rectangle,rect2) &gt; 0.9*_</w:t>
      </w:r>
      <w:proofErr w:type="spellStart"/>
      <w:r w:rsidRPr="00B767FD">
        <w:rPr>
          <w:rFonts w:ascii="Courier New" w:hAnsi="Courier New" w:cs="Courier New"/>
          <w:sz w:val="22"/>
          <w:szCs w:val="22"/>
        </w:rPr>
        <w:t>get_area</w:t>
      </w:r>
      <w:proofErr w:type="spellEnd"/>
      <w:r w:rsidRPr="00B767FD">
        <w:rPr>
          <w:rFonts w:ascii="Courier New" w:hAnsi="Courier New" w:cs="Courier New"/>
          <w:sz w:val="22"/>
          <w:szCs w:val="22"/>
        </w:rPr>
        <w:t>(*rect2)):</w:t>
      </w:r>
    </w:p>
    <w:p w14:paraId="1A50635A"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has_intersection_with_head</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True</w:t>
      </w:r>
      <w:proofErr w:type="spellEnd"/>
    </w:p>
    <w:p w14:paraId="190029B9"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break</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body</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has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intersection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with</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head</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we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don`t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add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him</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to</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targets</w:t>
      </w:r>
      <w:proofErr w:type="spellEnd"/>
    </w:p>
    <w:p w14:paraId="364D5043"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add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body</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to</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targets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has`t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intersection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with</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head</w:t>
      </w:r>
      <w:proofErr w:type="spellEnd"/>
    </w:p>
    <w:p w14:paraId="4F0CDAB4"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not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has_intersection_with_head</w:t>
      </w:r>
      <w:proofErr w:type="spellEnd"/>
      <w:r w:rsidRPr="00B767FD">
        <w:rPr>
          <w:rFonts w:ascii="Courier New" w:hAnsi="Courier New" w:cs="Courier New"/>
          <w:sz w:val="22"/>
          <w:szCs w:val="22"/>
        </w:rPr>
        <w:t>:</w:t>
      </w:r>
    </w:p>
    <w:p w14:paraId="3B2F065B"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result_points.append</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row</w:t>
      </w:r>
      <w:proofErr w:type="spellEnd"/>
      <w:r w:rsidRPr="00B767FD">
        <w:rPr>
          <w:rFonts w:ascii="Courier New" w:hAnsi="Courier New" w:cs="Courier New"/>
          <w:sz w:val="22"/>
          <w:szCs w:val="22"/>
        </w:rPr>
        <w:t>)</w:t>
      </w:r>
    </w:p>
    <w:p w14:paraId="1613982B" w14:textId="77777777" w:rsidR="00B767FD" w:rsidRPr="00B767FD" w:rsidRDefault="00B767FD" w:rsidP="00B767FD">
      <w:pPr>
        <w:spacing w:line="240" w:lineRule="auto"/>
        <w:ind w:firstLine="0"/>
        <w:rPr>
          <w:rFonts w:ascii="Courier New" w:hAnsi="Courier New" w:cs="Courier New"/>
          <w:sz w:val="22"/>
          <w:szCs w:val="22"/>
        </w:rPr>
      </w:pPr>
    </w:p>
    <w:p w14:paraId="08C16B90" w14:textId="77777777" w:rsidR="00B767FD" w:rsidRPr="00B767FD" w:rsidRDefault="00B767FD" w:rsidP="00B767FD">
      <w:pPr>
        <w:spacing w:line="240" w:lineRule="auto"/>
        <w:ind w:firstLine="0"/>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result_points</w:t>
      </w:r>
      <w:proofErr w:type="spellEnd"/>
    </w:p>
    <w:p w14:paraId="7F4820CA" w14:textId="77777777" w:rsidR="00B767FD" w:rsidRPr="006C03F4" w:rsidRDefault="00B767FD" w:rsidP="00B767FD">
      <w:pPr>
        <w:spacing w:before="240" w:after="240"/>
        <w:ind w:firstLine="0"/>
        <w:jc w:val="center"/>
        <w:rPr>
          <w:b/>
          <w:bCs/>
          <w:lang w:val="en-US"/>
        </w:rPr>
      </w:pPr>
      <w:r w:rsidRPr="00B767FD">
        <w:rPr>
          <w:b/>
          <w:bCs/>
          <w:lang w:val="en-US"/>
        </w:rPr>
        <w:t>MouseControls</w:t>
      </w:r>
      <w:r w:rsidRPr="006C03F4">
        <w:rPr>
          <w:b/>
          <w:bCs/>
          <w:lang w:val="en-US"/>
        </w:rPr>
        <w:t>.py</w:t>
      </w:r>
    </w:p>
    <w:p w14:paraId="0D1EEF67"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Taken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from</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unknown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source</w:t>
      </w:r>
      <w:proofErr w:type="spellEnd"/>
      <w:r w:rsidRPr="00B767FD">
        <w:rPr>
          <w:rFonts w:ascii="Courier New" w:hAnsi="Courier New" w:cs="Courier New"/>
          <w:sz w:val="22"/>
          <w:szCs w:val="22"/>
        </w:rPr>
        <w:t>)</w:t>
      </w:r>
    </w:p>
    <w:p w14:paraId="76D30C5F" w14:textId="77777777" w:rsidR="00B767FD" w:rsidRPr="00B767FD" w:rsidRDefault="00B767FD" w:rsidP="00B767FD">
      <w:pPr>
        <w:spacing w:line="240" w:lineRule="auto"/>
        <w:ind w:firstLine="0"/>
        <w:jc w:val="both"/>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ctypes</w:t>
      </w:r>
      <w:proofErr w:type="spellEnd"/>
    </w:p>
    <w:p w14:paraId="198E7D11" w14:textId="77777777" w:rsidR="00B767FD" w:rsidRPr="00B767FD" w:rsidRDefault="00B767FD" w:rsidP="00B767FD">
      <w:pPr>
        <w:spacing w:line="240" w:lineRule="auto"/>
        <w:ind w:firstLine="0"/>
        <w:jc w:val="both"/>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win32api</w:t>
      </w:r>
    </w:p>
    <w:p w14:paraId="0A60C607" w14:textId="77777777" w:rsidR="00B767FD" w:rsidRPr="00B767FD" w:rsidRDefault="00B767FD" w:rsidP="00B767FD">
      <w:pPr>
        <w:spacing w:line="240" w:lineRule="auto"/>
        <w:ind w:firstLine="0"/>
        <w:jc w:val="both"/>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win32con</w:t>
      </w:r>
    </w:p>
    <w:p w14:paraId="3D99ADA5" w14:textId="77777777" w:rsidR="00B767FD" w:rsidRPr="00B767FD" w:rsidRDefault="00B767FD" w:rsidP="00B767FD">
      <w:pPr>
        <w:spacing w:line="240" w:lineRule="auto"/>
        <w:ind w:firstLine="0"/>
        <w:jc w:val="both"/>
        <w:rPr>
          <w:rFonts w:ascii="Courier New" w:hAnsi="Courier New" w:cs="Courier New"/>
          <w:sz w:val="22"/>
          <w:szCs w:val="22"/>
        </w:rPr>
      </w:pPr>
    </w:p>
    <w:p w14:paraId="4BA76822" w14:textId="77777777" w:rsidR="00B767FD" w:rsidRPr="00B767FD" w:rsidRDefault="00B767FD" w:rsidP="00B767FD">
      <w:pPr>
        <w:spacing w:line="240" w:lineRule="auto"/>
        <w:ind w:firstLine="0"/>
        <w:jc w:val="both"/>
        <w:rPr>
          <w:rFonts w:ascii="Courier New" w:hAnsi="Courier New" w:cs="Courier New"/>
          <w:sz w:val="22"/>
          <w:szCs w:val="22"/>
        </w:rPr>
      </w:pPr>
    </w:p>
    <w:p w14:paraId="7052CE58" w14:textId="77777777" w:rsidR="00B767FD" w:rsidRPr="00B767FD" w:rsidRDefault="00B767FD" w:rsidP="00B767FD">
      <w:pPr>
        <w:spacing w:line="240" w:lineRule="auto"/>
        <w:ind w:firstLine="0"/>
        <w:jc w:val="both"/>
        <w:rPr>
          <w:rFonts w:ascii="Courier New" w:hAnsi="Courier New" w:cs="Courier New"/>
          <w:sz w:val="22"/>
          <w:szCs w:val="22"/>
        </w:rPr>
      </w:pPr>
      <w:proofErr w:type="spellStart"/>
      <w:r w:rsidRPr="00B767FD">
        <w:rPr>
          <w:rFonts w:ascii="Courier New" w:hAnsi="Courier New" w:cs="Courier New"/>
          <w:sz w:val="22"/>
          <w:szCs w:val="22"/>
        </w:rPr>
        <w:t>class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MouseControls</w:t>
      </w:r>
      <w:proofErr w:type="spellEnd"/>
      <w:r w:rsidRPr="00B767FD">
        <w:rPr>
          <w:rFonts w:ascii="Courier New" w:hAnsi="Courier New" w:cs="Courier New"/>
          <w:sz w:val="22"/>
          <w:szCs w:val="22"/>
        </w:rPr>
        <w:t>:</w:t>
      </w:r>
    </w:p>
    <w:p w14:paraId="33C2F8AF"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simulates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w:t>
      </w:r>
    </w:p>
    <w:p w14:paraId="59CB2F02"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MOUSEEVENTF_MOVE = 0x0001 #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w:t>
      </w:r>
      <w:proofErr w:type="spellEnd"/>
      <w:r w:rsidRPr="00B767FD">
        <w:rPr>
          <w:rFonts w:ascii="Courier New" w:hAnsi="Courier New" w:cs="Courier New"/>
          <w:sz w:val="22"/>
          <w:szCs w:val="22"/>
        </w:rPr>
        <w:t xml:space="preserve"> </w:t>
      </w:r>
    </w:p>
    <w:p w14:paraId="62D74CF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MOUSEEVENTF_LEFTDOWN = 0x0002 # </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down</w:t>
      </w:r>
      <w:proofErr w:type="spellEnd"/>
      <w:r w:rsidRPr="00B767FD">
        <w:rPr>
          <w:rFonts w:ascii="Courier New" w:hAnsi="Courier New" w:cs="Courier New"/>
          <w:sz w:val="22"/>
          <w:szCs w:val="22"/>
        </w:rPr>
        <w:t xml:space="preserve"> </w:t>
      </w:r>
    </w:p>
    <w:p w14:paraId="78B0BFD9"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MOUSEEVENTF_LEFTUP = 0x0004 # </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up</w:t>
      </w:r>
      <w:proofErr w:type="spellEnd"/>
      <w:r w:rsidRPr="00B767FD">
        <w:rPr>
          <w:rFonts w:ascii="Courier New" w:hAnsi="Courier New" w:cs="Courier New"/>
          <w:sz w:val="22"/>
          <w:szCs w:val="22"/>
        </w:rPr>
        <w:t xml:space="preserve"> </w:t>
      </w:r>
    </w:p>
    <w:p w14:paraId="2FBCEE6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MOUSEEVENTF_RIGHTDOWN = 0x0008 # </w:t>
      </w:r>
      <w:proofErr w:type="spellStart"/>
      <w:r w:rsidRPr="00B767FD">
        <w:rPr>
          <w:rFonts w:ascii="Courier New" w:hAnsi="Courier New" w:cs="Courier New"/>
          <w:sz w:val="22"/>
          <w:szCs w:val="22"/>
        </w:rPr>
        <w:t>right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down</w:t>
      </w:r>
      <w:proofErr w:type="spellEnd"/>
      <w:r w:rsidRPr="00B767FD">
        <w:rPr>
          <w:rFonts w:ascii="Courier New" w:hAnsi="Courier New" w:cs="Courier New"/>
          <w:sz w:val="22"/>
          <w:szCs w:val="22"/>
        </w:rPr>
        <w:t xml:space="preserve"> </w:t>
      </w:r>
    </w:p>
    <w:p w14:paraId="7E12C7F2"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MOUSEEVENTF_RIGHTUP = 0x0010 # </w:t>
      </w:r>
      <w:proofErr w:type="spellStart"/>
      <w:r w:rsidRPr="00B767FD">
        <w:rPr>
          <w:rFonts w:ascii="Courier New" w:hAnsi="Courier New" w:cs="Courier New"/>
          <w:sz w:val="22"/>
          <w:szCs w:val="22"/>
        </w:rPr>
        <w:t>right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up</w:t>
      </w:r>
      <w:proofErr w:type="spellEnd"/>
      <w:r w:rsidRPr="00B767FD">
        <w:rPr>
          <w:rFonts w:ascii="Courier New" w:hAnsi="Courier New" w:cs="Courier New"/>
          <w:sz w:val="22"/>
          <w:szCs w:val="22"/>
        </w:rPr>
        <w:t xml:space="preserve"> </w:t>
      </w:r>
    </w:p>
    <w:p w14:paraId="318D89A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MOUSEEVENTF_MIDDLEDOWN = 0x0020 # </w:t>
      </w:r>
      <w:proofErr w:type="spellStart"/>
      <w:r w:rsidRPr="00B767FD">
        <w:rPr>
          <w:rFonts w:ascii="Courier New" w:hAnsi="Courier New" w:cs="Courier New"/>
          <w:sz w:val="22"/>
          <w:szCs w:val="22"/>
        </w:rPr>
        <w:t>middle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down</w:t>
      </w:r>
      <w:proofErr w:type="spellEnd"/>
      <w:r w:rsidRPr="00B767FD">
        <w:rPr>
          <w:rFonts w:ascii="Courier New" w:hAnsi="Courier New" w:cs="Courier New"/>
          <w:sz w:val="22"/>
          <w:szCs w:val="22"/>
        </w:rPr>
        <w:t xml:space="preserve"> </w:t>
      </w:r>
    </w:p>
    <w:p w14:paraId="1DE66D2A"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MOUSEEVENTF_MIDDLEUP = 0x0040 # </w:t>
      </w:r>
      <w:proofErr w:type="spellStart"/>
      <w:r w:rsidRPr="00B767FD">
        <w:rPr>
          <w:rFonts w:ascii="Courier New" w:hAnsi="Courier New" w:cs="Courier New"/>
          <w:sz w:val="22"/>
          <w:szCs w:val="22"/>
        </w:rPr>
        <w:t>middle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up</w:t>
      </w:r>
      <w:proofErr w:type="spellEnd"/>
      <w:r w:rsidRPr="00B767FD">
        <w:rPr>
          <w:rFonts w:ascii="Courier New" w:hAnsi="Courier New" w:cs="Courier New"/>
          <w:sz w:val="22"/>
          <w:szCs w:val="22"/>
        </w:rPr>
        <w:t xml:space="preserve"> </w:t>
      </w:r>
    </w:p>
    <w:p w14:paraId="2BF69F27"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MOUSEEVENTF_WHEEL = 0x0800 # </w:t>
      </w:r>
      <w:proofErr w:type="spellStart"/>
      <w:r w:rsidRPr="00B767FD">
        <w:rPr>
          <w:rFonts w:ascii="Courier New" w:hAnsi="Courier New" w:cs="Courier New"/>
          <w:sz w:val="22"/>
          <w:szCs w:val="22"/>
        </w:rPr>
        <w:t>wheel</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rolled</w:t>
      </w:r>
      <w:proofErr w:type="spellEnd"/>
      <w:r w:rsidRPr="00B767FD">
        <w:rPr>
          <w:rFonts w:ascii="Courier New" w:hAnsi="Courier New" w:cs="Courier New"/>
          <w:sz w:val="22"/>
          <w:szCs w:val="22"/>
        </w:rPr>
        <w:t xml:space="preserve"> </w:t>
      </w:r>
    </w:p>
    <w:p w14:paraId="2F446C2B"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MOUSEEVENTF_ABSOLUTE = 0x8000 # </w:t>
      </w:r>
      <w:proofErr w:type="spellStart"/>
      <w:r w:rsidRPr="00B767FD">
        <w:rPr>
          <w:rFonts w:ascii="Courier New" w:hAnsi="Courier New" w:cs="Courier New"/>
          <w:sz w:val="22"/>
          <w:szCs w:val="22"/>
        </w:rPr>
        <w:t>absolute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w:t>
      </w:r>
      <w:proofErr w:type="spellEnd"/>
      <w:r w:rsidRPr="00B767FD">
        <w:rPr>
          <w:rFonts w:ascii="Courier New" w:hAnsi="Courier New" w:cs="Courier New"/>
          <w:sz w:val="22"/>
          <w:szCs w:val="22"/>
        </w:rPr>
        <w:t xml:space="preserve"> </w:t>
      </w:r>
    </w:p>
    <w:p w14:paraId="6EF66EA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SM_CXSCREEN = 0</w:t>
      </w:r>
    </w:p>
    <w:p w14:paraId="7F00165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SM_CYSCREEN = 1</w:t>
      </w:r>
    </w:p>
    <w:p w14:paraId="41661CCA" w14:textId="77777777" w:rsidR="00B767FD" w:rsidRPr="00B767FD" w:rsidRDefault="00B767FD" w:rsidP="00B767FD">
      <w:pPr>
        <w:spacing w:line="240" w:lineRule="auto"/>
        <w:ind w:firstLine="0"/>
        <w:jc w:val="both"/>
        <w:rPr>
          <w:rFonts w:ascii="Courier New" w:hAnsi="Courier New" w:cs="Courier New"/>
          <w:sz w:val="22"/>
          <w:szCs w:val="22"/>
        </w:rPr>
      </w:pPr>
    </w:p>
    <w:p w14:paraId="056B3DBD"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__</w:t>
      </w:r>
      <w:proofErr w:type="spellStart"/>
      <w:r w:rsidRPr="00B767FD">
        <w:rPr>
          <w:rFonts w:ascii="Courier New" w:hAnsi="Courier New" w:cs="Courier New"/>
          <w:sz w:val="22"/>
          <w:szCs w:val="22"/>
        </w:rPr>
        <w:t>do_event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flags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x_pos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y_pos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data</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extra_info</w:t>
      </w:r>
      <w:proofErr w:type="spellEnd"/>
      <w:r w:rsidRPr="00B767FD">
        <w:rPr>
          <w:rFonts w:ascii="Courier New" w:hAnsi="Courier New" w:cs="Courier New"/>
          <w:sz w:val="22"/>
          <w:szCs w:val="22"/>
        </w:rPr>
        <w:t>):</w:t>
      </w:r>
    </w:p>
    <w:p w14:paraId="7E2C32A7"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generate</w:t>
      </w:r>
      <w:proofErr w:type="spellEnd"/>
      <w:r w:rsidRPr="00B767FD">
        <w:rPr>
          <w:rFonts w:ascii="Courier New" w:hAnsi="Courier New" w:cs="Courier New"/>
          <w:sz w:val="22"/>
          <w:szCs w:val="22"/>
        </w:rPr>
        <w:t xml:space="preserve"> a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event</w:t>
      </w:r>
      <w:proofErr w:type="spellEnd"/>
      <w:r w:rsidRPr="00B767FD">
        <w:rPr>
          <w:rFonts w:ascii="Courier New" w:hAnsi="Courier New" w:cs="Courier New"/>
          <w:sz w:val="22"/>
          <w:szCs w:val="22"/>
        </w:rPr>
        <w:t>"""</w:t>
      </w:r>
    </w:p>
    <w:p w14:paraId="00A03D50"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x_calc</w:t>
      </w:r>
      <w:proofErr w:type="spellEnd"/>
      <w:r w:rsidRPr="00B767FD">
        <w:rPr>
          <w:rFonts w:ascii="Courier New" w:hAnsi="Courier New" w:cs="Courier New"/>
          <w:sz w:val="22"/>
          <w:szCs w:val="22"/>
        </w:rPr>
        <w:t xml:space="preserve"> = 65536 * </w:t>
      </w:r>
      <w:proofErr w:type="spellStart"/>
      <w:r w:rsidRPr="00B767FD">
        <w:rPr>
          <w:rFonts w:ascii="Courier New" w:hAnsi="Courier New" w:cs="Courier New"/>
          <w:sz w:val="22"/>
          <w:szCs w:val="22"/>
        </w:rPr>
        <w:t>x_pos</w:t>
      </w:r>
      <w:proofErr w:type="spellEnd"/>
      <w:r w:rsidRPr="00B767FD">
        <w:rPr>
          <w:rFonts w:ascii="Courier New" w:hAnsi="Courier New" w:cs="Courier New"/>
          <w:sz w:val="22"/>
          <w:szCs w:val="22"/>
        </w:rPr>
        <w:t xml:space="preserve"> / ctypes.windll.user32.GetSystemMetrics(</w:t>
      </w:r>
      <w:proofErr w:type="spellStart"/>
      <w:r w:rsidRPr="00B767FD">
        <w:rPr>
          <w:rFonts w:ascii="Courier New" w:hAnsi="Courier New" w:cs="Courier New"/>
          <w:sz w:val="22"/>
          <w:szCs w:val="22"/>
        </w:rPr>
        <w:t>self.SM_CXSCREEN</w:t>
      </w:r>
      <w:proofErr w:type="spellEnd"/>
      <w:r w:rsidRPr="00B767FD">
        <w:rPr>
          <w:rFonts w:ascii="Courier New" w:hAnsi="Courier New" w:cs="Courier New"/>
          <w:sz w:val="22"/>
          <w:szCs w:val="22"/>
        </w:rPr>
        <w:t>) + 1</w:t>
      </w:r>
    </w:p>
    <w:p w14:paraId="1E5CD74B"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lastRenderedPageBreak/>
        <w:t xml:space="preserve">        </w:t>
      </w:r>
      <w:proofErr w:type="spellStart"/>
      <w:r w:rsidRPr="00B767FD">
        <w:rPr>
          <w:rFonts w:ascii="Courier New" w:hAnsi="Courier New" w:cs="Courier New"/>
          <w:sz w:val="22"/>
          <w:szCs w:val="22"/>
        </w:rPr>
        <w:t>y_calc</w:t>
      </w:r>
      <w:proofErr w:type="spellEnd"/>
      <w:r w:rsidRPr="00B767FD">
        <w:rPr>
          <w:rFonts w:ascii="Courier New" w:hAnsi="Courier New" w:cs="Courier New"/>
          <w:sz w:val="22"/>
          <w:szCs w:val="22"/>
        </w:rPr>
        <w:t xml:space="preserve"> = 65536 * </w:t>
      </w:r>
      <w:proofErr w:type="spellStart"/>
      <w:r w:rsidRPr="00B767FD">
        <w:rPr>
          <w:rFonts w:ascii="Courier New" w:hAnsi="Courier New" w:cs="Courier New"/>
          <w:sz w:val="22"/>
          <w:szCs w:val="22"/>
        </w:rPr>
        <w:t>y_pos</w:t>
      </w:r>
      <w:proofErr w:type="spellEnd"/>
      <w:r w:rsidRPr="00B767FD">
        <w:rPr>
          <w:rFonts w:ascii="Courier New" w:hAnsi="Courier New" w:cs="Courier New"/>
          <w:sz w:val="22"/>
          <w:szCs w:val="22"/>
        </w:rPr>
        <w:t xml:space="preserve"> / ctypes.windll.user32.GetSystemMetrics(</w:t>
      </w:r>
      <w:proofErr w:type="spellStart"/>
      <w:r w:rsidRPr="00B767FD">
        <w:rPr>
          <w:rFonts w:ascii="Courier New" w:hAnsi="Courier New" w:cs="Courier New"/>
          <w:sz w:val="22"/>
          <w:szCs w:val="22"/>
        </w:rPr>
        <w:t>self.SM_CYSCREEN</w:t>
      </w:r>
      <w:proofErr w:type="spellEnd"/>
      <w:r w:rsidRPr="00B767FD">
        <w:rPr>
          <w:rFonts w:ascii="Courier New" w:hAnsi="Courier New" w:cs="Courier New"/>
          <w:sz w:val="22"/>
          <w:szCs w:val="22"/>
        </w:rPr>
        <w:t>) + 1</w:t>
      </w:r>
    </w:p>
    <w:p w14:paraId="6ABC18AF" w14:textId="77777777" w:rsidR="00B767FD" w:rsidRPr="00B767FD" w:rsidRDefault="00B767FD" w:rsidP="00B767FD">
      <w:pPr>
        <w:spacing w:line="240" w:lineRule="auto"/>
        <w:ind w:firstLine="0"/>
        <w:jc w:val="both"/>
        <w:rPr>
          <w:rFonts w:ascii="Courier New" w:hAnsi="Courier New" w:cs="Courier New"/>
          <w:sz w:val="22"/>
          <w:szCs w:val="22"/>
        </w:rPr>
      </w:pPr>
    </w:p>
    <w:p w14:paraId="4D0BDF02"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xl = </w:t>
      </w:r>
      <w:proofErr w:type="spellStart"/>
      <w:r w:rsidRPr="00B767FD">
        <w:rPr>
          <w:rFonts w:ascii="Courier New" w:hAnsi="Courier New" w:cs="Courier New"/>
          <w:sz w:val="22"/>
          <w:szCs w:val="22"/>
        </w:rPr>
        <w:t>ctypes.c_long</w:t>
      </w:r>
      <w:proofErr w:type="spellEnd"/>
      <w:r w:rsidRPr="00B767FD">
        <w:rPr>
          <w:rFonts w:ascii="Courier New" w:hAnsi="Courier New" w:cs="Courier New"/>
          <w:sz w:val="22"/>
          <w:szCs w:val="22"/>
        </w:rPr>
        <w:t>()</w:t>
      </w:r>
    </w:p>
    <w:p w14:paraId="5B77216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xl.value</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int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x_calc</w:t>
      </w:r>
      <w:proofErr w:type="spellEnd"/>
      <w:r w:rsidRPr="00B767FD">
        <w:rPr>
          <w:rFonts w:ascii="Courier New" w:hAnsi="Courier New" w:cs="Courier New"/>
          <w:sz w:val="22"/>
          <w:szCs w:val="22"/>
        </w:rPr>
        <w:t>)</w:t>
      </w:r>
    </w:p>
    <w:p w14:paraId="04491F73"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yl</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ctypes.c_long</w:t>
      </w:r>
      <w:proofErr w:type="spellEnd"/>
      <w:r w:rsidRPr="00B767FD">
        <w:rPr>
          <w:rFonts w:ascii="Courier New" w:hAnsi="Courier New" w:cs="Courier New"/>
          <w:sz w:val="22"/>
          <w:szCs w:val="22"/>
        </w:rPr>
        <w:t>()</w:t>
      </w:r>
    </w:p>
    <w:p w14:paraId="044826A5"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yl.value</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int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y_calc</w:t>
      </w:r>
      <w:proofErr w:type="spellEnd"/>
      <w:r w:rsidRPr="00B767FD">
        <w:rPr>
          <w:rFonts w:ascii="Courier New" w:hAnsi="Courier New" w:cs="Courier New"/>
          <w:sz w:val="22"/>
          <w:szCs w:val="22"/>
        </w:rPr>
        <w:t>)</w:t>
      </w:r>
    </w:p>
    <w:p w14:paraId="5EFF2D54"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ctypes.windll.user32.mouse_event(</w:t>
      </w:r>
      <w:proofErr w:type="spellStart"/>
      <w:r w:rsidRPr="00B767FD">
        <w:rPr>
          <w:rFonts w:ascii="Courier New" w:hAnsi="Courier New" w:cs="Courier New"/>
          <w:sz w:val="22"/>
          <w:szCs w:val="22"/>
        </w:rPr>
        <w:t>flags</w:t>
      </w:r>
      <w:proofErr w:type="spellEnd"/>
      <w:r w:rsidRPr="00B767FD">
        <w:rPr>
          <w:rFonts w:ascii="Courier New" w:hAnsi="Courier New" w:cs="Courier New"/>
          <w:sz w:val="22"/>
          <w:szCs w:val="22"/>
        </w:rPr>
        <w:t xml:space="preserve">, xl, </w:t>
      </w:r>
      <w:proofErr w:type="spellStart"/>
      <w:r w:rsidRPr="00B767FD">
        <w:rPr>
          <w:rFonts w:ascii="Courier New" w:hAnsi="Courier New" w:cs="Courier New"/>
          <w:sz w:val="22"/>
          <w:szCs w:val="22"/>
        </w:rPr>
        <w:t>yl</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data</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extra_info</w:t>
      </w:r>
      <w:proofErr w:type="spellEnd"/>
      <w:r w:rsidRPr="00B767FD">
        <w:rPr>
          <w:rFonts w:ascii="Courier New" w:hAnsi="Courier New" w:cs="Courier New"/>
          <w:sz w:val="22"/>
          <w:szCs w:val="22"/>
        </w:rPr>
        <w:t>)</w:t>
      </w:r>
    </w:p>
    <w:p w14:paraId="7E7AE1DA" w14:textId="77777777" w:rsidR="00B767FD" w:rsidRPr="00B767FD" w:rsidRDefault="00B767FD" w:rsidP="00B767FD">
      <w:pPr>
        <w:spacing w:line="240" w:lineRule="auto"/>
        <w:ind w:firstLine="0"/>
        <w:jc w:val="both"/>
        <w:rPr>
          <w:rFonts w:ascii="Courier New" w:hAnsi="Courier New" w:cs="Courier New"/>
          <w:sz w:val="22"/>
          <w:szCs w:val="22"/>
        </w:rPr>
      </w:pPr>
    </w:p>
    <w:p w14:paraId="4B376F71"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__</w:t>
      </w:r>
      <w:proofErr w:type="spellStart"/>
      <w:r w:rsidRPr="00B767FD">
        <w:rPr>
          <w:rFonts w:ascii="Courier New" w:hAnsi="Courier New" w:cs="Courier New"/>
          <w:sz w:val="22"/>
          <w:szCs w:val="22"/>
        </w:rPr>
        <w:t>get_button_value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button_name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button_up</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False</w:t>
      </w:r>
      <w:proofErr w:type="spellEnd"/>
      <w:r w:rsidRPr="00B767FD">
        <w:rPr>
          <w:rFonts w:ascii="Courier New" w:hAnsi="Courier New" w:cs="Courier New"/>
          <w:sz w:val="22"/>
          <w:szCs w:val="22"/>
        </w:rPr>
        <w:t>):</w:t>
      </w:r>
    </w:p>
    <w:p w14:paraId="28BB16A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convert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name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into</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corresponding</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value</w:t>
      </w:r>
      <w:proofErr w:type="spellEnd"/>
      <w:r w:rsidRPr="00B767FD">
        <w:rPr>
          <w:rFonts w:ascii="Courier New" w:hAnsi="Courier New" w:cs="Courier New"/>
          <w:sz w:val="22"/>
          <w:szCs w:val="22"/>
        </w:rPr>
        <w:t>"""</w:t>
      </w:r>
    </w:p>
    <w:p w14:paraId="2C60948E"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buttons</w:t>
      </w:r>
      <w:proofErr w:type="spellEnd"/>
      <w:r w:rsidRPr="00B767FD">
        <w:rPr>
          <w:rFonts w:ascii="Courier New" w:hAnsi="Courier New" w:cs="Courier New"/>
          <w:sz w:val="22"/>
          <w:szCs w:val="22"/>
        </w:rPr>
        <w:t xml:space="preserve"> = 0</w:t>
      </w:r>
    </w:p>
    <w:p w14:paraId="102FD28C"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button_name.find</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right</w:t>
      </w:r>
      <w:proofErr w:type="spellEnd"/>
      <w:r w:rsidRPr="00B767FD">
        <w:rPr>
          <w:rFonts w:ascii="Courier New" w:hAnsi="Courier New" w:cs="Courier New"/>
          <w:sz w:val="22"/>
          <w:szCs w:val="22"/>
        </w:rPr>
        <w:t>") &gt;= 0:</w:t>
      </w:r>
    </w:p>
    <w:p w14:paraId="15ACF8DD"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buttons</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self.MOUSEEVENTF_RIGHTDOWN</w:t>
      </w:r>
      <w:proofErr w:type="spellEnd"/>
    </w:p>
    <w:p w14:paraId="27D3EC03"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button_name.find</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&gt;= 0:</w:t>
      </w:r>
    </w:p>
    <w:p w14:paraId="0811EBA3"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buttons</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buttons</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self.MOUSEEVENTF_LEFTDOWN</w:t>
      </w:r>
      <w:proofErr w:type="spellEnd"/>
    </w:p>
    <w:p w14:paraId="328976B3"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button_name.find</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middle</w:t>
      </w:r>
      <w:proofErr w:type="spellEnd"/>
      <w:r w:rsidRPr="00B767FD">
        <w:rPr>
          <w:rFonts w:ascii="Courier New" w:hAnsi="Courier New" w:cs="Courier New"/>
          <w:sz w:val="22"/>
          <w:szCs w:val="22"/>
        </w:rPr>
        <w:t>") &gt;= 0:</w:t>
      </w:r>
    </w:p>
    <w:p w14:paraId="5E9B8A7D"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buttons</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buttons</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self.MOUSEEVENTF_MIDDLEDOWN</w:t>
      </w:r>
      <w:proofErr w:type="spellEnd"/>
    </w:p>
    <w:p w14:paraId="101CD8F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button_up</w:t>
      </w:r>
      <w:proofErr w:type="spellEnd"/>
      <w:r w:rsidRPr="00B767FD">
        <w:rPr>
          <w:rFonts w:ascii="Courier New" w:hAnsi="Courier New" w:cs="Courier New"/>
          <w:sz w:val="22"/>
          <w:szCs w:val="22"/>
        </w:rPr>
        <w:t>:</w:t>
      </w:r>
    </w:p>
    <w:p w14:paraId="3DBC69BA"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buttons</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buttons</w:t>
      </w:r>
      <w:proofErr w:type="spellEnd"/>
      <w:r w:rsidRPr="00B767FD">
        <w:rPr>
          <w:rFonts w:ascii="Courier New" w:hAnsi="Courier New" w:cs="Courier New"/>
          <w:sz w:val="22"/>
          <w:szCs w:val="22"/>
        </w:rPr>
        <w:t xml:space="preserve"> &lt;&lt; 1</w:t>
      </w:r>
    </w:p>
    <w:p w14:paraId="0030D0ED"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buttons</w:t>
      </w:r>
      <w:proofErr w:type="spellEnd"/>
    </w:p>
    <w:p w14:paraId="6BCBCB18" w14:textId="77777777" w:rsidR="00B767FD" w:rsidRPr="00B767FD" w:rsidRDefault="00B767FD" w:rsidP="00B767FD">
      <w:pPr>
        <w:spacing w:line="240" w:lineRule="auto"/>
        <w:ind w:firstLine="0"/>
        <w:jc w:val="both"/>
        <w:rPr>
          <w:rFonts w:ascii="Courier New" w:hAnsi="Courier New" w:cs="Courier New"/>
          <w:sz w:val="22"/>
          <w:szCs w:val="22"/>
        </w:rPr>
      </w:pPr>
    </w:p>
    <w:p w14:paraId="043B3E00"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 x, y):</w:t>
      </w:r>
    </w:p>
    <w:p w14:paraId="6FC6459D"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to</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specified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coordinates</w:t>
      </w:r>
      <w:proofErr w:type="spellEnd"/>
      <w:r w:rsidRPr="00B767FD">
        <w:rPr>
          <w:rFonts w:ascii="Courier New" w:hAnsi="Courier New" w:cs="Courier New"/>
          <w:sz w:val="22"/>
          <w:szCs w:val="22"/>
        </w:rPr>
        <w:t>"""</w:t>
      </w:r>
    </w:p>
    <w:p w14:paraId="24697A0B"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old_pos</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self.get_position</w:t>
      </w:r>
      <w:proofErr w:type="spellEnd"/>
      <w:r w:rsidRPr="00B767FD">
        <w:rPr>
          <w:rFonts w:ascii="Courier New" w:hAnsi="Courier New" w:cs="Courier New"/>
          <w:sz w:val="22"/>
          <w:szCs w:val="22"/>
        </w:rPr>
        <w:t>()</w:t>
      </w:r>
    </w:p>
    <w:p w14:paraId="7D7BC1F2"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x = x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(x != -1) </w:t>
      </w:r>
      <w:proofErr w:type="spellStart"/>
      <w:r w:rsidRPr="00B767FD">
        <w:rPr>
          <w:rFonts w:ascii="Courier New" w:hAnsi="Courier New" w:cs="Courier New"/>
          <w:sz w:val="22"/>
          <w:szCs w:val="22"/>
        </w:rPr>
        <w:t>else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old_pos</w:t>
      </w:r>
      <w:proofErr w:type="spellEnd"/>
      <w:r w:rsidRPr="00B767FD">
        <w:rPr>
          <w:rFonts w:ascii="Courier New" w:hAnsi="Courier New" w:cs="Courier New"/>
          <w:sz w:val="22"/>
          <w:szCs w:val="22"/>
        </w:rPr>
        <w:t>[0]</w:t>
      </w:r>
    </w:p>
    <w:p w14:paraId="0FCC6BD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y = y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(y != -1) </w:t>
      </w:r>
      <w:proofErr w:type="spellStart"/>
      <w:r w:rsidRPr="00B767FD">
        <w:rPr>
          <w:rFonts w:ascii="Courier New" w:hAnsi="Courier New" w:cs="Courier New"/>
          <w:sz w:val="22"/>
          <w:szCs w:val="22"/>
        </w:rPr>
        <w:t>else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old_pos</w:t>
      </w:r>
      <w:proofErr w:type="spellEnd"/>
      <w:r w:rsidRPr="00B767FD">
        <w:rPr>
          <w:rFonts w:ascii="Courier New" w:hAnsi="Courier New" w:cs="Courier New"/>
          <w:sz w:val="22"/>
          <w:szCs w:val="22"/>
        </w:rPr>
        <w:t>[1]</w:t>
      </w:r>
    </w:p>
    <w:p w14:paraId="30519B3A"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do_event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self.MOUSEEVENTF_MOVE</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self.MOUSEEVENTF_ABSOLUTE</w:t>
      </w:r>
      <w:proofErr w:type="spellEnd"/>
      <w:r w:rsidRPr="00B767FD">
        <w:rPr>
          <w:rFonts w:ascii="Courier New" w:hAnsi="Courier New" w:cs="Courier New"/>
          <w:sz w:val="22"/>
          <w:szCs w:val="22"/>
        </w:rPr>
        <w:t>, x, y, 0, 0)</w:t>
      </w:r>
    </w:p>
    <w:p w14:paraId="45BCD989" w14:textId="77777777" w:rsidR="00B767FD" w:rsidRPr="00B767FD" w:rsidRDefault="00B767FD" w:rsidP="00B767FD">
      <w:pPr>
        <w:spacing w:line="240" w:lineRule="auto"/>
        <w:ind w:firstLine="0"/>
        <w:jc w:val="both"/>
        <w:rPr>
          <w:rFonts w:ascii="Courier New" w:hAnsi="Courier New" w:cs="Courier New"/>
          <w:sz w:val="22"/>
          <w:szCs w:val="22"/>
        </w:rPr>
      </w:pPr>
    </w:p>
    <w:p w14:paraId="78F231F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move_relative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 x, y):</w:t>
      </w:r>
    </w:p>
    <w:p w14:paraId="7E73985C"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to</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specified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coordinates</w:t>
      </w:r>
      <w:proofErr w:type="spellEnd"/>
      <w:r w:rsidRPr="00B767FD">
        <w:rPr>
          <w:rFonts w:ascii="Courier New" w:hAnsi="Courier New" w:cs="Courier New"/>
          <w:sz w:val="22"/>
          <w:szCs w:val="22"/>
        </w:rPr>
        <w:t>"""</w:t>
      </w:r>
    </w:p>
    <w:p w14:paraId="33A8F423"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do_event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self.MOUSEEVENTF_MOVE</w:t>
      </w:r>
      <w:proofErr w:type="spellEnd"/>
      <w:r w:rsidRPr="00B767FD">
        <w:rPr>
          <w:rFonts w:ascii="Courier New" w:hAnsi="Courier New" w:cs="Courier New"/>
          <w:sz w:val="22"/>
          <w:szCs w:val="22"/>
        </w:rPr>
        <w:t>, x, y, 0, 0)</w:t>
      </w:r>
    </w:p>
    <w:p w14:paraId="73AAC02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win32api.mouse_event(win32con.MOUSEEVENTF_MOVE, x, y, 0, 0)</w:t>
      </w:r>
    </w:p>
    <w:p w14:paraId="789A5F0C" w14:textId="77777777" w:rsidR="00B767FD" w:rsidRPr="00B767FD" w:rsidRDefault="00B767FD" w:rsidP="00B767FD">
      <w:pPr>
        <w:spacing w:line="240" w:lineRule="auto"/>
        <w:ind w:firstLine="0"/>
        <w:jc w:val="both"/>
        <w:rPr>
          <w:rFonts w:ascii="Courier New" w:hAnsi="Courier New" w:cs="Courier New"/>
          <w:sz w:val="22"/>
          <w:szCs w:val="22"/>
        </w:rPr>
      </w:pPr>
    </w:p>
    <w:p w14:paraId="553D4944"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get_position</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w:t>
      </w:r>
    </w:p>
    <w:p w14:paraId="2B30A3ED"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get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position</w:t>
      </w:r>
      <w:proofErr w:type="spellEnd"/>
      <w:r w:rsidRPr="00B767FD">
        <w:rPr>
          <w:rFonts w:ascii="Courier New" w:hAnsi="Courier New" w:cs="Courier New"/>
          <w:sz w:val="22"/>
          <w:szCs w:val="22"/>
        </w:rPr>
        <w:t>"""</w:t>
      </w:r>
    </w:p>
    <w:p w14:paraId="040D75FF"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win32api.GetCursorPos()</w:t>
      </w:r>
    </w:p>
    <w:p w14:paraId="13746246" w14:textId="77777777" w:rsidR="00B767FD" w:rsidRPr="00B767FD" w:rsidRDefault="00B767FD" w:rsidP="00B767FD">
      <w:pPr>
        <w:spacing w:line="240" w:lineRule="auto"/>
        <w:ind w:firstLine="0"/>
        <w:jc w:val="both"/>
        <w:rPr>
          <w:rFonts w:ascii="Courier New" w:hAnsi="Courier New" w:cs="Courier New"/>
          <w:sz w:val="22"/>
          <w:szCs w:val="22"/>
        </w:rPr>
      </w:pPr>
    </w:p>
    <w:p w14:paraId="72EAD877"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click</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w:t>
      </w:r>
    </w:p>
    <w:p w14:paraId="367F408C"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click</w:t>
      </w:r>
      <w:proofErr w:type="spellEnd"/>
      <w:r w:rsidRPr="00B767FD">
        <w:rPr>
          <w:rFonts w:ascii="Courier New" w:hAnsi="Courier New" w:cs="Courier New"/>
          <w:sz w:val="22"/>
          <w:szCs w:val="22"/>
        </w:rPr>
        <w:t>"""</w:t>
      </w:r>
    </w:p>
    <w:p w14:paraId="4ADC0351"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do_event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get_button_value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False</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get_button_value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True</w:t>
      </w:r>
      <w:proofErr w:type="spellEnd"/>
      <w:r w:rsidRPr="00B767FD">
        <w:rPr>
          <w:rFonts w:ascii="Courier New" w:hAnsi="Courier New" w:cs="Courier New"/>
          <w:sz w:val="22"/>
          <w:szCs w:val="22"/>
        </w:rPr>
        <w:t>), 0, 0, 0, 0)</w:t>
      </w:r>
    </w:p>
    <w:p w14:paraId="757806B3" w14:textId="77777777" w:rsidR="00B767FD" w:rsidRPr="00B767FD" w:rsidRDefault="00B767FD" w:rsidP="00B767FD">
      <w:pPr>
        <w:spacing w:line="240" w:lineRule="auto"/>
        <w:ind w:firstLine="0"/>
        <w:jc w:val="both"/>
        <w:rPr>
          <w:rFonts w:ascii="Courier New" w:hAnsi="Courier New" w:cs="Courier New"/>
          <w:sz w:val="22"/>
          <w:szCs w:val="22"/>
        </w:rPr>
      </w:pPr>
    </w:p>
    <w:p w14:paraId="18A5FDC9"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press_button</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button_name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button_up</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False</w:t>
      </w:r>
      <w:proofErr w:type="spellEnd"/>
      <w:r w:rsidRPr="00B767FD">
        <w:rPr>
          <w:rFonts w:ascii="Courier New" w:hAnsi="Courier New" w:cs="Courier New"/>
          <w:sz w:val="22"/>
          <w:szCs w:val="22"/>
        </w:rPr>
        <w:t>):</w:t>
      </w:r>
    </w:p>
    <w:p w14:paraId="3305CC21"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push</w:t>
      </w:r>
      <w:proofErr w:type="spellEnd"/>
      <w:r w:rsidRPr="00B767FD">
        <w:rPr>
          <w:rFonts w:ascii="Courier New" w:hAnsi="Courier New" w:cs="Courier New"/>
          <w:sz w:val="22"/>
          <w:szCs w:val="22"/>
        </w:rPr>
        <w:t xml:space="preserve"> a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w:t>
      </w:r>
    </w:p>
    <w:p w14:paraId="0074EC1A"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do_event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get_button_value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button_name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button_up</w:t>
      </w:r>
      <w:proofErr w:type="spellEnd"/>
      <w:r w:rsidRPr="00B767FD">
        <w:rPr>
          <w:rFonts w:ascii="Courier New" w:hAnsi="Courier New" w:cs="Courier New"/>
          <w:sz w:val="22"/>
          <w:szCs w:val="22"/>
        </w:rPr>
        <w:t>), 0, 0, 0, 0)</w:t>
      </w:r>
    </w:p>
    <w:p w14:paraId="20925A51" w14:textId="77777777" w:rsidR="00B767FD" w:rsidRPr="00B767FD" w:rsidRDefault="00B767FD" w:rsidP="00B767FD">
      <w:pPr>
        <w:spacing w:line="240" w:lineRule="auto"/>
        <w:ind w:firstLine="0"/>
        <w:jc w:val="both"/>
        <w:rPr>
          <w:rFonts w:ascii="Courier New" w:hAnsi="Courier New" w:cs="Courier New"/>
          <w:sz w:val="22"/>
          <w:szCs w:val="22"/>
        </w:rPr>
      </w:pPr>
    </w:p>
    <w:p w14:paraId="299FAA19"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hold_mouse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button_name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w:t>
      </w:r>
    </w:p>
    <w:p w14:paraId="6D4D49CC"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hold</w:t>
      </w:r>
      <w:proofErr w:type="spellEnd"/>
      <w:r w:rsidRPr="00B767FD">
        <w:rPr>
          <w:rFonts w:ascii="Courier New" w:hAnsi="Courier New" w:cs="Courier New"/>
          <w:sz w:val="22"/>
          <w:szCs w:val="22"/>
        </w:rPr>
        <w:t xml:space="preserve"> a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w:t>
      </w:r>
    </w:p>
    <w:p w14:paraId="49150EF5"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do_event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get_button_value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button_name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False</w:t>
      </w:r>
      <w:proofErr w:type="spellEnd"/>
      <w:r w:rsidRPr="00B767FD">
        <w:rPr>
          <w:rFonts w:ascii="Courier New" w:hAnsi="Courier New" w:cs="Courier New"/>
          <w:sz w:val="22"/>
          <w:szCs w:val="22"/>
        </w:rPr>
        <w:t>), 0, 0, 0, 0)</w:t>
      </w:r>
    </w:p>
    <w:p w14:paraId="47EBA831" w14:textId="77777777" w:rsidR="00B767FD" w:rsidRPr="00B767FD" w:rsidRDefault="00B767FD" w:rsidP="00B767FD">
      <w:pPr>
        <w:spacing w:line="240" w:lineRule="auto"/>
        <w:ind w:firstLine="0"/>
        <w:jc w:val="both"/>
        <w:rPr>
          <w:rFonts w:ascii="Courier New" w:hAnsi="Courier New" w:cs="Courier New"/>
          <w:sz w:val="22"/>
          <w:szCs w:val="22"/>
        </w:rPr>
      </w:pPr>
    </w:p>
    <w:p w14:paraId="36A03BD0"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release_mouse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button_name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left</w:t>
      </w:r>
      <w:proofErr w:type="spellEnd"/>
      <w:r w:rsidRPr="00B767FD">
        <w:rPr>
          <w:rFonts w:ascii="Courier New" w:hAnsi="Courier New" w:cs="Courier New"/>
          <w:sz w:val="22"/>
          <w:szCs w:val="22"/>
        </w:rPr>
        <w:t>"):</w:t>
      </w:r>
    </w:p>
    <w:p w14:paraId="3C237680"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release</w:t>
      </w:r>
      <w:proofErr w:type="spellEnd"/>
      <w:r w:rsidRPr="00B767FD">
        <w:rPr>
          <w:rFonts w:ascii="Courier New" w:hAnsi="Courier New" w:cs="Courier New"/>
          <w:sz w:val="22"/>
          <w:szCs w:val="22"/>
        </w:rPr>
        <w:t xml:space="preserve"> a </w:t>
      </w:r>
      <w:proofErr w:type="spellStart"/>
      <w:r w:rsidRPr="00B767FD">
        <w:rPr>
          <w:rFonts w:ascii="Courier New" w:hAnsi="Courier New" w:cs="Courier New"/>
          <w:sz w:val="22"/>
          <w:szCs w:val="22"/>
        </w:rPr>
        <w:t>button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w:t>
      </w:r>
    </w:p>
    <w:p w14:paraId="3785E17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lastRenderedPageBreak/>
        <w:t xml:space="preserve">        </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do_event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.__</w:t>
      </w:r>
      <w:proofErr w:type="spellStart"/>
      <w:r w:rsidRPr="00B767FD">
        <w:rPr>
          <w:rFonts w:ascii="Courier New" w:hAnsi="Courier New" w:cs="Courier New"/>
          <w:sz w:val="22"/>
          <w:szCs w:val="22"/>
        </w:rPr>
        <w:t>get_button_value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button_name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True</w:t>
      </w:r>
      <w:proofErr w:type="spellEnd"/>
      <w:r w:rsidRPr="00B767FD">
        <w:rPr>
          <w:rFonts w:ascii="Courier New" w:hAnsi="Courier New" w:cs="Courier New"/>
          <w:sz w:val="22"/>
          <w:szCs w:val="22"/>
        </w:rPr>
        <w:t>), 0, 0, 0, 0)</w:t>
      </w:r>
    </w:p>
    <w:p w14:paraId="262791AF" w14:textId="77777777" w:rsidR="00B767FD" w:rsidRPr="00B767FD" w:rsidRDefault="00B767FD" w:rsidP="00B767FD">
      <w:pPr>
        <w:spacing w:line="240" w:lineRule="auto"/>
        <w:ind w:firstLine="0"/>
        <w:jc w:val="both"/>
        <w:rPr>
          <w:rFonts w:ascii="Courier New" w:hAnsi="Courier New" w:cs="Courier New"/>
          <w:sz w:val="22"/>
          <w:szCs w:val="22"/>
        </w:rPr>
      </w:pPr>
    </w:p>
    <w:p w14:paraId="570CBF4A"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double_click</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self</w:t>
      </w:r>
      <w:proofErr w:type="spellEnd"/>
      <w:r w:rsidRPr="00B767FD">
        <w:rPr>
          <w:rFonts w:ascii="Courier New" w:hAnsi="Courier New" w:cs="Courier New"/>
          <w:sz w:val="22"/>
          <w:szCs w:val="22"/>
        </w:rPr>
        <w:t>):</w:t>
      </w:r>
    </w:p>
    <w:p w14:paraId="1F13561F"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Double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click</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specifed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placed</w:t>
      </w:r>
      <w:proofErr w:type="spellEnd"/>
      <w:r w:rsidRPr="00B767FD">
        <w:rPr>
          <w:rFonts w:ascii="Courier New" w:hAnsi="Courier New" w:cs="Courier New"/>
          <w:sz w:val="22"/>
          <w:szCs w:val="22"/>
        </w:rPr>
        <w:t>"""</w:t>
      </w:r>
    </w:p>
    <w:p w14:paraId="43DBADBE"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for</w:t>
      </w:r>
      <w:proofErr w:type="spellEnd"/>
      <w:r w:rsidRPr="00B767FD">
        <w:rPr>
          <w:rFonts w:ascii="Courier New" w:hAnsi="Courier New" w:cs="Courier New"/>
          <w:sz w:val="22"/>
          <w:szCs w:val="22"/>
        </w:rPr>
        <w:t xml:space="preserve"> i </w:t>
      </w:r>
      <w:proofErr w:type="spellStart"/>
      <w:r w:rsidRPr="00B767FD">
        <w:rPr>
          <w:rFonts w:ascii="Courier New" w:hAnsi="Courier New" w:cs="Courier New"/>
          <w:sz w:val="22"/>
          <w:szCs w:val="22"/>
        </w:rPr>
        <w:t>in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range</w:t>
      </w:r>
      <w:proofErr w:type="spellEnd"/>
      <w:r w:rsidRPr="00B767FD">
        <w:rPr>
          <w:rFonts w:ascii="Courier New" w:hAnsi="Courier New" w:cs="Courier New"/>
          <w:sz w:val="22"/>
          <w:szCs w:val="22"/>
        </w:rPr>
        <w:t>(0, 1):</w:t>
      </w:r>
    </w:p>
    <w:p w14:paraId="5DA51AA1" w14:textId="77777777" w:rsidR="008E0E5B"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self.click</w:t>
      </w:r>
      <w:proofErr w:type="spellEnd"/>
      <w:r w:rsidRPr="00B767FD">
        <w:rPr>
          <w:rFonts w:ascii="Courier New" w:hAnsi="Courier New" w:cs="Courier New"/>
          <w:sz w:val="22"/>
          <w:szCs w:val="22"/>
        </w:rPr>
        <w:t>()</w:t>
      </w:r>
    </w:p>
    <w:p w14:paraId="21FB6CB4" w14:textId="77777777" w:rsidR="00B767FD" w:rsidRDefault="00B767FD" w:rsidP="00B767FD">
      <w:pPr>
        <w:spacing w:before="240" w:after="240"/>
        <w:ind w:firstLine="0"/>
        <w:jc w:val="center"/>
        <w:rPr>
          <w:b/>
          <w:bCs/>
          <w:lang w:val="en-US"/>
        </w:rPr>
      </w:pPr>
      <w:r w:rsidRPr="00B767FD">
        <w:rPr>
          <w:b/>
          <w:bCs/>
          <w:lang w:val="en-US"/>
        </w:rPr>
        <w:t>windmouse</w:t>
      </w:r>
      <w:r>
        <w:rPr>
          <w:b/>
          <w:bCs/>
          <w:lang w:val="en-US"/>
        </w:rPr>
        <w:t>.py</w:t>
      </w:r>
    </w:p>
    <w:p w14:paraId="4586038A"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w:t>
      </w:r>
    </w:p>
    <w:p w14:paraId="4142B048" w14:textId="77777777" w:rsidR="00B767FD" w:rsidRPr="00B767FD" w:rsidRDefault="00B767FD" w:rsidP="00B767FD">
      <w:pPr>
        <w:spacing w:line="240" w:lineRule="auto"/>
        <w:ind w:firstLine="0"/>
        <w:jc w:val="both"/>
        <w:rPr>
          <w:rFonts w:ascii="Courier New" w:hAnsi="Courier New" w:cs="Courier New"/>
          <w:sz w:val="22"/>
          <w:szCs w:val="22"/>
        </w:rPr>
      </w:pP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author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this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source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code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Benjamin</w:t>
      </w:r>
      <w:proofErr w:type="spellEnd"/>
      <w:r w:rsidRPr="00B767FD">
        <w:rPr>
          <w:rFonts w:ascii="Courier New" w:hAnsi="Courier New" w:cs="Courier New"/>
          <w:sz w:val="22"/>
          <w:szCs w:val="22"/>
        </w:rPr>
        <w:t xml:space="preserve"> J. </w:t>
      </w:r>
      <w:proofErr w:type="spellStart"/>
      <w:r w:rsidRPr="00B767FD">
        <w:rPr>
          <w:rFonts w:ascii="Courier New" w:hAnsi="Courier New" w:cs="Courier New"/>
          <w:sz w:val="22"/>
          <w:szCs w:val="22"/>
        </w:rPr>
        <w:t>Land</w:t>
      </w:r>
      <w:proofErr w:type="spellEnd"/>
      <w:r w:rsidRPr="00B767FD">
        <w:rPr>
          <w:rFonts w:ascii="Courier New" w:hAnsi="Courier New" w:cs="Courier New"/>
          <w:sz w:val="22"/>
          <w:szCs w:val="22"/>
        </w:rPr>
        <w:t xml:space="preserve"> (~BenLand100).</w:t>
      </w:r>
    </w:p>
    <w:p w14:paraId="36718A41" w14:textId="77777777" w:rsidR="00B767FD" w:rsidRPr="00B767FD" w:rsidRDefault="00B767FD" w:rsidP="00B767FD">
      <w:pPr>
        <w:spacing w:line="240" w:lineRule="auto"/>
        <w:ind w:firstLine="0"/>
        <w:jc w:val="both"/>
        <w:rPr>
          <w:rFonts w:ascii="Courier New" w:hAnsi="Courier New" w:cs="Courier New"/>
          <w:sz w:val="22"/>
          <w:szCs w:val="22"/>
        </w:rPr>
      </w:pPr>
      <w:proofErr w:type="spellStart"/>
      <w:r w:rsidRPr="00B767FD">
        <w:rPr>
          <w:rFonts w:ascii="Courier New" w:hAnsi="Courier New" w:cs="Courier New"/>
          <w:sz w:val="22"/>
          <w:szCs w:val="22"/>
        </w:rPr>
        <w:t>And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has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been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used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under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GPLv3 </w:t>
      </w:r>
      <w:proofErr w:type="spellStart"/>
      <w:r w:rsidRPr="00B767FD">
        <w:rPr>
          <w:rFonts w:ascii="Courier New" w:hAnsi="Courier New" w:cs="Courier New"/>
          <w:sz w:val="22"/>
          <w:szCs w:val="22"/>
        </w:rPr>
        <w:t>compatible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licence</w:t>
      </w:r>
      <w:proofErr w:type="spellEnd"/>
      <w:r w:rsidRPr="00B767FD">
        <w:rPr>
          <w:rFonts w:ascii="Courier New" w:hAnsi="Courier New" w:cs="Courier New"/>
          <w:sz w:val="22"/>
          <w:szCs w:val="22"/>
        </w:rPr>
        <w:t>.</w:t>
      </w:r>
    </w:p>
    <w:p w14:paraId="3CD1C01F" w14:textId="77777777" w:rsidR="00B767FD" w:rsidRPr="00B767FD" w:rsidRDefault="00B767FD" w:rsidP="00B767FD">
      <w:pPr>
        <w:spacing w:line="240" w:lineRule="auto"/>
        <w:ind w:firstLine="0"/>
        <w:jc w:val="both"/>
        <w:rPr>
          <w:rFonts w:ascii="Courier New" w:hAnsi="Courier New" w:cs="Courier New"/>
          <w:sz w:val="22"/>
          <w:szCs w:val="22"/>
        </w:rPr>
      </w:pPr>
      <w:proofErr w:type="spellStart"/>
      <w:r w:rsidRPr="00B767FD">
        <w:rPr>
          <w:rFonts w:ascii="Courier New" w:hAnsi="Courier New" w:cs="Courier New"/>
          <w:sz w:val="22"/>
          <w:szCs w:val="22"/>
        </w:rPr>
        <w:t>Thanks</w:t>
      </w:r>
      <w:proofErr w:type="spellEnd"/>
      <w:r w:rsidRPr="00B767FD">
        <w:rPr>
          <w:rFonts w:ascii="Courier New" w:hAnsi="Courier New" w:cs="Courier New"/>
          <w:sz w:val="22"/>
          <w:szCs w:val="22"/>
        </w:rPr>
        <w:t>!.</w:t>
      </w:r>
    </w:p>
    <w:p w14:paraId="55C43D4D"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w:t>
      </w:r>
    </w:p>
    <w:p w14:paraId="64709D3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URL: https://ben.land/post/2021/04/25/windmouse-human-mouse-movement/</w:t>
      </w:r>
    </w:p>
    <w:p w14:paraId="4F4C5CE9"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w:t>
      </w:r>
    </w:p>
    <w:p w14:paraId="3F95423E" w14:textId="77777777" w:rsidR="00B767FD" w:rsidRPr="00B767FD" w:rsidRDefault="00B767FD" w:rsidP="00B767FD">
      <w:pPr>
        <w:spacing w:line="240" w:lineRule="auto"/>
        <w:ind w:firstLine="0"/>
        <w:jc w:val="both"/>
        <w:rPr>
          <w:rFonts w:ascii="Courier New" w:hAnsi="Courier New" w:cs="Courier New"/>
          <w:sz w:val="22"/>
          <w:szCs w:val="22"/>
        </w:rPr>
      </w:pPr>
      <w:proofErr w:type="spellStart"/>
      <w:r w:rsidRPr="00B767FD">
        <w:rPr>
          <w:rFonts w:ascii="Courier New" w:hAnsi="Courier New" w:cs="Courier New"/>
          <w:sz w:val="22"/>
          <w:szCs w:val="22"/>
        </w:rPr>
        <w:t>import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numpy</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np</w:t>
      </w:r>
      <w:proofErr w:type="spellEnd"/>
    </w:p>
    <w:p w14:paraId="5C1B1811"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sqrt3 = </w:t>
      </w:r>
      <w:proofErr w:type="spellStart"/>
      <w:r w:rsidRPr="00B767FD">
        <w:rPr>
          <w:rFonts w:ascii="Courier New" w:hAnsi="Courier New" w:cs="Courier New"/>
          <w:sz w:val="22"/>
          <w:szCs w:val="22"/>
        </w:rPr>
        <w:t>np.sqrt</w:t>
      </w:r>
      <w:proofErr w:type="spellEnd"/>
      <w:r w:rsidRPr="00B767FD">
        <w:rPr>
          <w:rFonts w:ascii="Courier New" w:hAnsi="Courier New" w:cs="Courier New"/>
          <w:sz w:val="22"/>
          <w:szCs w:val="22"/>
        </w:rPr>
        <w:t>(3)</w:t>
      </w:r>
    </w:p>
    <w:p w14:paraId="16773253"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sqrt5 = </w:t>
      </w:r>
      <w:proofErr w:type="spellStart"/>
      <w:r w:rsidRPr="00B767FD">
        <w:rPr>
          <w:rFonts w:ascii="Courier New" w:hAnsi="Courier New" w:cs="Courier New"/>
          <w:sz w:val="22"/>
          <w:szCs w:val="22"/>
        </w:rPr>
        <w:t>np.sqrt</w:t>
      </w:r>
      <w:proofErr w:type="spellEnd"/>
      <w:r w:rsidRPr="00B767FD">
        <w:rPr>
          <w:rFonts w:ascii="Courier New" w:hAnsi="Courier New" w:cs="Courier New"/>
          <w:sz w:val="22"/>
          <w:szCs w:val="22"/>
        </w:rPr>
        <w:t>(5)</w:t>
      </w:r>
    </w:p>
    <w:p w14:paraId="75D24E13" w14:textId="77777777" w:rsidR="00B767FD" w:rsidRPr="00B767FD" w:rsidRDefault="00B767FD" w:rsidP="00B767FD">
      <w:pPr>
        <w:spacing w:line="240" w:lineRule="auto"/>
        <w:ind w:firstLine="0"/>
        <w:jc w:val="both"/>
        <w:rPr>
          <w:rFonts w:ascii="Courier New" w:hAnsi="Courier New" w:cs="Courier New"/>
          <w:sz w:val="22"/>
          <w:szCs w:val="22"/>
        </w:rPr>
      </w:pPr>
    </w:p>
    <w:p w14:paraId="200A2A63" w14:textId="77777777" w:rsidR="00B767FD" w:rsidRPr="00B767FD" w:rsidRDefault="00B767FD" w:rsidP="00B767FD">
      <w:pPr>
        <w:spacing w:line="240" w:lineRule="auto"/>
        <w:ind w:firstLine="0"/>
        <w:jc w:val="both"/>
        <w:rPr>
          <w:rFonts w:ascii="Courier New" w:hAnsi="Courier New" w:cs="Courier New"/>
          <w:sz w:val="22"/>
          <w:szCs w:val="22"/>
        </w:rPr>
      </w:pPr>
      <w:proofErr w:type="spellStart"/>
      <w:r w:rsidRPr="00B767FD">
        <w:rPr>
          <w:rFonts w:ascii="Courier New" w:hAnsi="Courier New" w:cs="Courier New"/>
          <w:sz w:val="22"/>
          <w:szCs w:val="22"/>
        </w:rPr>
        <w:t>def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wind_mouse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start_x</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start_y</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dest_x</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dest_y</w:t>
      </w:r>
      <w:proofErr w:type="spellEnd"/>
      <w:r w:rsidRPr="00B767FD">
        <w:rPr>
          <w:rFonts w:ascii="Courier New" w:hAnsi="Courier New" w:cs="Courier New"/>
          <w:sz w:val="22"/>
          <w:szCs w:val="22"/>
        </w:rPr>
        <w:t xml:space="preserve">, G_0=9, W_0=3, M_0=15, D_0=12, </w:t>
      </w:r>
      <w:proofErr w:type="spellStart"/>
      <w:r w:rsidRPr="00B767FD">
        <w:rPr>
          <w:rFonts w:ascii="Courier New" w:hAnsi="Courier New" w:cs="Courier New"/>
          <w:sz w:val="22"/>
          <w:szCs w:val="22"/>
        </w:rPr>
        <w:t>move_mouse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lambda</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x,y</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None</w:t>
      </w:r>
      <w:proofErr w:type="spellEnd"/>
      <w:r w:rsidRPr="00B767FD">
        <w:rPr>
          <w:rFonts w:ascii="Courier New" w:hAnsi="Courier New" w:cs="Courier New"/>
          <w:sz w:val="22"/>
          <w:szCs w:val="22"/>
        </w:rPr>
        <w:t>):</w:t>
      </w:r>
    </w:p>
    <w:p w14:paraId="4108D8A1"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
    <w:p w14:paraId="0B6B68F7"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WindMouse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algorithm</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Calls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move_mouse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kwarg</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with</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each</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new</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step</w:t>
      </w:r>
      <w:proofErr w:type="spellEnd"/>
      <w:r w:rsidRPr="00B767FD">
        <w:rPr>
          <w:rFonts w:ascii="Courier New" w:hAnsi="Courier New" w:cs="Courier New"/>
          <w:sz w:val="22"/>
          <w:szCs w:val="22"/>
        </w:rPr>
        <w:t>.</w:t>
      </w:r>
    </w:p>
    <w:p w14:paraId="32A6825B"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Released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under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terms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GPLv3 </w:t>
      </w:r>
      <w:proofErr w:type="spellStart"/>
      <w:r w:rsidRPr="00B767FD">
        <w:rPr>
          <w:rFonts w:ascii="Courier New" w:hAnsi="Courier New" w:cs="Courier New"/>
          <w:sz w:val="22"/>
          <w:szCs w:val="22"/>
        </w:rPr>
        <w:t>license</w:t>
      </w:r>
      <w:proofErr w:type="spellEnd"/>
      <w:r w:rsidRPr="00B767FD">
        <w:rPr>
          <w:rFonts w:ascii="Courier New" w:hAnsi="Courier New" w:cs="Courier New"/>
          <w:sz w:val="22"/>
          <w:szCs w:val="22"/>
        </w:rPr>
        <w:t>.</w:t>
      </w:r>
    </w:p>
    <w:p w14:paraId="38E3A07F"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G_0 - </w:t>
      </w:r>
      <w:proofErr w:type="spellStart"/>
      <w:r w:rsidRPr="00B767FD">
        <w:rPr>
          <w:rFonts w:ascii="Courier New" w:hAnsi="Courier New" w:cs="Courier New"/>
          <w:sz w:val="22"/>
          <w:szCs w:val="22"/>
        </w:rPr>
        <w:t>magnitude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gravitational</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fornce</w:t>
      </w:r>
      <w:proofErr w:type="spellEnd"/>
    </w:p>
    <w:p w14:paraId="0F90EDE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W_0 - </w:t>
      </w:r>
      <w:proofErr w:type="spellStart"/>
      <w:r w:rsidRPr="00B767FD">
        <w:rPr>
          <w:rFonts w:ascii="Courier New" w:hAnsi="Courier New" w:cs="Courier New"/>
          <w:sz w:val="22"/>
          <w:szCs w:val="22"/>
        </w:rPr>
        <w:t>magnitude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wind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force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fluctuations</w:t>
      </w:r>
      <w:proofErr w:type="spellEnd"/>
    </w:p>
    <w:p w14:paraId="46034827"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M_0 - </w:t>
      </w:r>
      <w:proofErr w:type="spellStart"/>
      <w:r w:rsidRPr="00B767FD">
        <w:rPr>
          <w:rFonts w:ascii="Courier New" w:hAnsi="Courier New" w:cs="Courier New"/>
          <w:sz w:val="22"/>
          <w:szCs w:val="22"/>
        </w:rPr>
        <w:t>maximum</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step</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size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velocity</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clip</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threshold</w:t>
      </w:r>
      <w:proofErr w:type="spellEnd"/>
      <w:r w:rsidRPr="00B767FD">
        <w:rPr>
          <w:rFonts w:ascii="Courier New" w:hAnsi="Courier New" w:cs="Courier New"/>
          <w:sz w:val="22"/>
          <w:szCs w:val="22"/>
        </w:rPr>
        <w:t>)</w:t>
      </w:r>
    </w:p>
    <w:p w14:paraId="06F3D17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D_0 - </w:t>
      </w:r>
      <w:proofErr w:type="spellStart"/>
      <w:r w:rsidRPr="00B767FD">
        <w:rPr>
          <w:rFonts w:ascii="Courier New" w:hAnsi="Courier New" w:cs="Courier New"/>
          <w:sz w:val="22"/>
          <w:szCs w:val="22"/>
        </w:rPr>
        <w:t>distance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where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wind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behavior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changes</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from</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random</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to</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damped</w:t>
      </w:r>
      <w:proofErr w:type="spellEnd"/>
    </w:p>
    <w:p w14:paraId="52B79F24"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
    <w:p w14:paraId="69610AE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current_x,current_y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start_x,start_y</w:t>
      </w:r>
      <w:proofErr w:type="spellEnd"/>
    </w:p>
    <w:p w14:paraId="4AEC568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v_x</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v_y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W_x</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W_y</w:t>
      </w:r>
      <w:proofErr w:type="spellEnd"/>
      <w:r w:rsidRPr="00B767FD">
        <w:rPr>
          <w:rFonts w:ascii="Courier New" w:hAnsi="Courier New" w:cs="Courier New"/>
          <w:sz w:val="22"/>
          <w:szCs w:val="22"/>
        </w:rPr>
        <w:t xml:space="preserve"> = 0</w:t>
      </w:r>
    </w:p>
    <w:p w14:paraId="67C03043"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while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dist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np.hypot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dest_x-start_x,dest_y-start_y</w:t>
      </w:r>
      <w:proofErr w:type="spellEnd"/>
      <w:r w:rsidRPr="00B767FD">
        <w:rPr>
          <w:rFonts w:ascii="Courier New" w:hAnsi="Courier New" w:cs="Courier New"/>
          <w:sz w:val="22"/>
          <w:szCs w:val="22"/>
        </w:rPr>
        <w:t>)) &gt;= 1:</w:t>
      </w:r>
    </w:p>
    <w:p w14:paraId="53087585"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W_mag</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min</w:t>
      </w:r>
      <w:proofErr w:type="spellEnd"/>
      <w:r w:rsidRPr="00B767FD">
        <w:rPr>
          <w:rFonts w:ascii="Courier New" w:hAnsi="Courier New" w:cs="Courier New"/>
          <w:sz w:val="22"/>
          <w:szCs w:val="22"/>
        </w:rPr>
        <w:t xml:space="preserve">(W_0, </w:t>
      </w:r>
      <w:proofErr w:type="spellStart"/>
      <w:r w:rsidRPr="00B767FD">
        <w:rPr>
          <w:rFonts w:ascii="Courier New" w:hAnsi="Courier New" w:cs="Courier New"/>
          <w:sz w:val="22"/>
          <w:szCs w:val="22"/>
        </w:rPr>
        <w:t>dist</w:t>
      </w:r>
      <w:proofErr w:type="spellEnd"/>
      <w:r w:rsidRPr="00B767FD">
        <w:rPr>
          <w:rFonts w:ascii="Courier New" w:hAnsi="Courier New" w:cs="Courier New"/>
          <w:sz w:val="22"/>
          <w:szCs w:val="22"/>
        </w:rPr>
        <w:t>)</w:t>
      </w:r>
    </w:p>
    <w:p w14:paraId="069160D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dist</w:t>
      </w:r>
      <w:proofErr w:type="spellEnd"/>
      <w:r w:rsidRPr="00B767FD">
        <w:rPr>
          <w:rFonts w:ascii="Courier New" w:hAnsi="Courier New" w:cs="Courier New"/>
          <w:sz w:val="22"/>
          <w:szCs w:val="22"/>
        </w:rPr>
        <w:t xml:space="preserve"> &gt;= D_0:</w:t>
      </w:r>
    </w:p>
    <w:p w14:paraId="123CAC57"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W_x</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W_x</w:t>
      </w:r>
      <w:proofErr w:type="spellEnd"/>
      <w:r w:rsidRPr="00B767FD">
        <w:rPr>
          <w:rFonts w:ascii="Courier New" w:hAnsi="Courier New" w:cs="Courier New"/>
          <w:sz w:val="22"/>
          <w:szCs w:val="22"/>
        </w:rPr>
        <w:t>/sqrt3 + (2*</w:t>
      </w:r>
      <w:proofErr w:type="spellStart"/>
      <w:r w:rsidRPr="00B767FD">
        <w:rPr>
          <w:rFonts w:ascii="Courier New" w:hAnsi="Courier New" w:cs="Courier New"/>
          <w:sz w:val="22"/>
          <w:szCs w:val="22"/>
        </w:rPr>
        <w:t>np.random.random</w:t>
      </w:r>
      <w:proofErr w:type="spellEnd"/>
      <w:r w:rsidRPr="00B767FD">
        <w:rPr>
          <w:rFonts w:ascii="Courier New" w:hAnsi="Courier New" w:cs="Courier New"/>
          <w:sz w:val="22"/>
          <w:szCs w:val="22"/>
        </w:rPr>
        <w:t>()-1)*</w:t>
      </w:r>
      <w:proofErr w:type="spellStart"/>
      <w:r w:rsidRPr="00B767FD">
        <w:rPr>
          <w:rFonts w:ascii="Courier New" w:hAnsi="Courier New" w:cs="Courier New"/>
          <w:sz w:val="22"/>
          <w:szCs w:val="22"/>
        </w:rPr>
        <w:t>W_mag</w:t>
      </w:r>
      <w:proofErr w:type="spellEnd"/>
      <w:r w:rsidRPr="00B767FD">
        <w:rPr>
          <w:rFonts w:ascii="Courier New" w:hAnsi="Courier New" w:cs="Courier New"/>
          <w:sz w:val="22"/>
          <w:szCs w:val="22"/>
        </w:rPr>
        <w:t>/sqrt5</w:t>
      </w:r>
    </w:p>
    <w:p w14:paraId="3CAC3ABB"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W_y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W_y</w:t>
      </w:r>
      <w:proofErr w:type="spellEnd"/>
      <w:r w:rsidRPr="00B767FD">
        <w:rPr>
          <w:rFonts w:ascii="Courier New" w:hAnsi="Courier New" w:cs="Courier New"/>
          <w:sz w:val="22"/>
          <w:szCs w:val="22"/>
        </w:rPr>
        <w:t>/sqrt3 + (2*</w:t>
      </w:r>
      <w:proofErr w:type="spellStart"/>
      <w:r w:rsidRPr="00B767FD">
        <w:rPr>
          <w:rFonts w:ascii="Courier New" w:hAnsi="Courier New" w:cs="Courier New"/>
          <w:sz w:val="22"/>
          <w:szCs w:val="22"/>
        </w:rPr>
        <w:t>np.random.random</w:t>
      </w:r>
      <w:proofErr w:type="spellEnd"/>
      <w:r w:rsidRPr="00B767FD">
        <w:rPr>
          <w:rFonts w:ascii="Courier New" w:hAnsi="Courier New" w:cs="Courier New"/>
          <w:sz w:val="22"/>
          <w:szCs w:val="22"/>
        </w:rPr>
        <w:t>()-1)*</w:t>
      </w:r>
      <w:proofErr w:type="spellStart"/>
      <w:r w:rsidRPr="00B767FD">
        <w:rPr>
          <w:rFonts w:ascii="Courier New" w:hAnsi="Courier New" w:cs="Courier New"/>
          <w:sz w:val="22"/>
          <w:szCs w:val="22"/>
        </w:rPr>
        <w:t>W_mag</w:t>
      </w:r>
      <w:proofErr w:type="spellEnd"/>
      <w:r w:rsidRPr="00B767FD">
        <w:rPr>
          <w:rFonts w:ascii="Courier New" w:hAnsi="Courier New" w:cs="Courier New"/>
          <w:sz w:val="22"/>
          <w:szCs w:val="22"/>
        </w:rPr>
        <w:t>/sqrt5</w:t>
      </w:r>
    </w:p>
    <w:p w14:paraId="3655E975"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else</w:t>
      </w:r>
      <w:proofErr w:type="spellEnd"/>
      <w:r w:rsidRPr="00B767FD">
        <w:rPr>
          <w:rFonts w:ascii="Courier New" w:hAnsi="Courier New" w:cs="Courier New"/>
          <w:sz w:val="22"/>
          <w:szCs w:val="22"/>
        </w:rPr>
        <w:t>:</w:t>
      </w:r>
    </w:p>
    <w:p w14:paraId="18E9F8F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W_x</w:t>
      </w:r>
      <w:proofErr w:type="spellEnd"/>
      <w:r w:rsidRPr="00B767FD">
        <w:rPr>
          <w:rFonts w:ascii="Courier New" w:hAnsi="Courier New" w:cs="Courier New"/>
          <w:sz w:val="22"/>
          <w:szCs w:val="22"/>
        </w:rPr>
        <w:t xml:space="preserve"> /= sqrt3</w:t>
      </w:r>
    </w:p>
    <w:p w14:paraId="6300A578"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W_y</w:t>
      </w:r>
      <w:proofErr w:type="spellEnd"/>
      <w:r w:rsidRPr="00B767FD">
        <w:rPr>
          <w:rFonts w:ascii="Courier New" w:hAnsi="Courier New" w:cs="Courier New"/>
          <w:sz w:val="22"/>
          <w:szCs w:val="22"/>
        </w:rPr>
        <w:t xml:space="preserve"> /= sqrt3</w:t>
      </w:r>
    </w:p>
    <w:p w14:paraId="2AD8DDF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M_0 &lt; 3:</w:t>
      </w:r>
    </w:p>
    <w:p w14:paraId="5CC7F963"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M_0 = </w:t>
      </w:r>
      <w:proofErr w:type="spellStart"/>
      <w:r w:rsidRPr="00B767FD">
        <w:rPr>
          <w:rFonts w:ascii="Courier New" w:hAnsi="Courier New" w:cs="Courier New"/>
          <w:sz w:val="22"/>
          <w:szCs w:val="22"/>
        </w:rPr>
        <w:t>np.random.random</w:t>
      </w:r>
      <w:proofErr w:type="spellEnd"/>
      <w:r w:rsidRPr="00B767FD">
        <w:rPr>
          <w:rFonts w:ascii="Courier New" w:hAnsi="Courier New" w:cs="Courier New"/>
          <w:sz w:val="22"/>
          <w:szCs w:val="22"/>
        </w:rPr>
        <w:t>()*3 + 3</w:t>
      </w:r>
    </w:p>
    <w:p w14:paraId="7EB72EB1"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else</w:t>
      </w:r>
      <w:proofErr w:type="spellEnd"/>
      <w:r w:rsidRPr="00B767FD">
        <w:rPr>
          <w:rFonts w:ascii="Courier New" w:hAnsi="Courier New" w:cs="Courier New"/>
          <w:sz w:val="22"/>
          <w:szCs w:val="22"/>
        </w:rPr>
        <w:t>:</w:t>
      </w:r>
    </w:p>
    <w:p w14:paraId="54873370"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M_0 /= sqrt5</w:t>
      </w:r>
    </w:p>
    <w:p w14:paraId="61CD2255"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v_x</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W_x</w:t>
      </w:r>
      <w:proofErr w:type="spellEnd"/>
      <w:r w:rsidRPr="00B767FD">
        <w:rPr>
          <w:rFonts w:ascii="Courier New" w:hAnsi="Courier New" w:cs="Courier New"/>
          <w:sz w:val="22"/>
          <w:szCs w:val="22"/>
        </w:rPr>
        <w:t xml:space="preserve"> + G_0*(</w:t>
      </w:r>
      <w:proofErr w:type="spellStart"/>
      <w:r w:rsidRPr="00B767FD">
        <w:rPr>
          <w:rFonts w:ascii="Courier New" w:hAnsi="Courier New" w:cs="Courier New"/>
          <w:sz w:val="22"/>
          <w:szCs w:val="22"/>
        </w:rPr>
        <w:t>dest_x-start_x</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dist</w:t>
      </w:r>
      <w:proofErr w:type="spellEnd"/>
    </w:p>
    <w:p w14:paraId="15AAFE22"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v_y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W_y</w:t>
      </w:r>
      <w:proofErr w:type="spellEnd"/>
      <w:r w:rsidRPr="00B767FD">
        <w:rPr>
          <w:rFonts w:ascii="Courier New" w:hAnsi="Courier New" w:cs="Courier New"/>
          <w:sz w:val="22"/>
          <w:szCs w:val="22"/>
        </w:rPr>
        <w:t xml:space="preserve"> + G_0*(</w:t>
      </w:r>
      <w:proofErr w:type="spellStart"/>
      <w:r w:rsidRPr="00B767FD">
        <w:rPr>
          <w:rFonts w:ascii="Courier New" w:hAnsi="Courier New" w:cs="Courier New"/>
          <w:sz w:val="22"/>
          <w:szCs w:val="22"/>
        </w:rPr>
        <w:t>dest_y-start_y</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dist</w:t>
      </w:r>
      <w:proofErr w:type="spellEnd"/>
    </w:p>
    <w:p w14:paraId="5BE41D5D"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v_mag</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np.hypot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v_x</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v_y</w:t>
      </w:r>
      <w:proofErr w:type="spellEnd"/>
      <w:r w:rsidRPr="00B767FD">
        <w:rPr>
          <w:rFonts w:ascii="Courier New" w:hAnsi="Courier New" w:cs="Courier New"/>
          <w:sz w:val="22"/>
          <w:szCs w:val="22"/>
        </w:rPr>
        <w:t>)</w:t>
      </w:r>
    </w:p>
    <w:p w14:paraId="59476FC5"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v_mag</w:t>
      </w:r>
      <w:proofErr w:type="spellEnd"/>
      <w:r w:rsidRPr="00B767FD">
        <w:rPr>
          <w:rFonts w:ascii="Courier New" w:hAnsi="Courier New" w:cs="Courier New"/>
          <w:sz w:val="22"/>
          <w:szCs w:val="22"/>
        </w:rPr>
        <w:t xml:space="preserve"> &gt; M_0:</w:t>
      </w:r>
    </w:p>
    <w:p w14:paraId="2497C37E"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v_clip</w:t>
      </w:r>
      <w:proofErr w:type="spellEnd"/>
      <w:r w:rsidRPr="00B767FD">
        <w:rPr>
          <w:rFonts w:ascii="Courier New" w:hAnsi="Courier New" w:cs="Courier New"/>
          <w:sz w:val="22"/>
          <w:szCs w:val="22"/>
        </w:rPr>
        <w:t xml:space="preserve"> = M_0/2 + </w:t>
      </w:r>
      <w:proofErr w:type="spellStart"/>
      <w:r w:rsidRPr="00B767FD">
        <w:rPr>
          <w:rFonts w:ascii="Courier New" w:hAnsi="Courier New" w:cs="Courier New"/>
          <w:sz w:val="22"/>
          <w:szCs w:val="22"/>
        </w:rPr>
        <w:t>np.random.random</w:t>
      </w:r>
      <w:proofErr w:type="spellEnd"/>
      <w:r w:rsidRPr="00B767FD">
        <w:rPr>
          <w:rFonts w:ascii="Courier New" w:hAnsi="Courier New" w:cs="Courier New"/>
          <w:sz w:val="22"/>
          <w:szCs w:val="22"/>
        </w:rPr>
        <w:t>()*M_0/2</w:t>
      </w:r>
    </w:p>
    <w:p w14:paraId="6D3373F7"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v_x</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v_x</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v_mag</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v_clip</w:t>
      </w:r>
      <w:proofErr w:type="spellEnd"/>
    </w:p>
    <w:p w14:paraId="69F4B799"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v_y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v_y</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v_mag</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v_clip</w:t>
      </w:r>
      <w:proofErr w:type="spellEnd"/>
    </w:p>
    <w:p w14:paraId="6C3465EF"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start_x</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v_x</w:t>
      </w:r>
      <w:proofErr w:type="spellEnd"/>
    </w:p>
    <w:p w14:paraId="31377D9B"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start_y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v_y</w:t>
      </w:r>
      <w:proofErr w:type="spellEnd"/>
    </w:p>
    <w:p w14:paraId="38DA7FD9"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move_x</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int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np.round</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start_x</w:t>
      </w:r>
      <w:proofErr w:type="spellEnd"/>
      <w:r w:rsidRPr="00B767FD">
        <w:rPr>
          <w:rFonts w:ascii="Courier New" w:hAnsi="Courier New" w:cs="Courier New"/>
          <w:sz w:val="22"/>
          <w:szCs w:val="22"/>
        </w:rPr>
        <w:t>))</w:t>
      </w:r>
    </w:p>
    <w:p w14:paraId="316767D2"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move_y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int</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np.round</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start_y</w:t>
      </w:r>
      <w:proofErr w:type="spellEnd"/>
      <w:r w:rsidRPr="00B767FD">
        <w:rPr>
          <w:rFonts w:ascii="Courier New" w:hAnsi="Courier New" w:cs="Courier New"/>
          <w:sz w:val="22"/>
          <w:szCs w:val="22"/>
        </w:rPr>
        <w:t>))</w:t>
      </w:r>
    </w:p>
    <w:p w14:paraId="6706C1C6"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if</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current_x</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move_x</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or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current_y</w:t>
      </w:r>
      <w:proofErr w:type="spellEnd"/>
      <w:r w:rsidRPr="00B767FD">
        <w:rPr>
          <w:rFonts w:ascii="Courier New" w:hAnsi="Courier New" w:cs="Courier New"/>
          <w:sz w:val="22"/>
          <w:szCs w:val="22"/>
        </w:rPr>
        <w:t xml:space="preserve"> != </w:t>
      </w:r>
      <w:proofErr w:type="spellStart"/>
      <w:r w:rsidRPr="00B767FD">
        <w:rPr>
          <w:rFonts w:ascii="Courier New" w:hAnsi="Courier New" w:cs="Courier New"/>
          <w:sz w:val="22"/>
          <w:szCs w:val="22"/>
        </w:rPr>
        <w:t>move_y</w:t>
      </w:r>
      <w:proofErr w:type="spellEnd"/>
      <w:r w:rsidRPr="00B767FD">
        <w:rPr>
          <w:rFonts w:ascii="Courier New" w:hAnsi="Courier New" w:cs="Courier New"/>
          <w:sz w:val="22"/>
          <w:szCs w:val="22"/>
        </w:rPr>
        <w:t>:</w:t>
      </w:r>
    </w:p>
    <w:p w14:paraId="0944A4A5"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lastRenderedPageBreak/>
        <w:t xml:space="preserve">            #This </w:t>
      </w:r>
      <w:proofErr w:type="spellStart"/>
      <w:r w:rsidRPr="00B767FD">
        <w:rPr>
          <w:rFonts w:ascii="Courier New" w:hAnsi="Courier New" w:cs="Courier New"/>
          <w:sz w:val="22"/>
          <w:szCs w:val="22"/>
        </w:rPr>
        <w:t>should</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wait</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for</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the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mouse</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polling</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interval</w:t>
      </w:r>
      <w:proofErr w:type="spellEnd"/>
    </w:p>
    <w:p w14:paraId="296D0E02" w14:textId="77777777" w:rsidR="00B767FD" w:rsidRP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move_mouse</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current_x</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move_x,current_y</w:t>
      </w:r>
      <w:proofErr w:type="spellEnd"/>
      <w:r w:rsidRPr="00B767FD">
        <w:rPr>
          <w:rFonts w:ascii="Courier New" w:hAnsi="Courier New" w:cs="Courier New"/>
          <w:sz w:val="22"/>
          <w:szCs w:val="22"/>
        </w:rPr>
        <w:t>:=</w:t>
      </w:r>
      <w:proofErr w:type="spellStart"/>
      <w:r w:rsidRPr="00B767FD">
        <w:rPr>
          <w:rFonts w:ascii="Courier New" w:hAnsi="Courier New" w:cs="Courier New"/>
          <w:sz w:val="22"/>
          <w:szCs w:val="22"/>
        </w:rPr>
        <w:t>move_y</w:t>
      </w:r>
      <w:proofErr w:type="spellEnd"/>
      <w:r w:rsidRPr="00B767FD">
        <w:rPr>
          <w:rFonts w:ascii="Courier New" w:hAnsi="Courier New" w:cs="Courier New"/>
          <w:sz w:val="22"/>
          <w:szCs w:val="22"/>
        </w:rPr>
        <w:t>)</w:t>
      </w:r>
    </w:p>
    <w:p w14:paraId="57BF21D1" w14:textId="77777777" w:rsidR="00B767FD" w:rsidRDefault="00B767FD" w:rsidP="00B767FD">
      <w:pPr>
        <w:spacing w:line="240" w:lineRule="auto"/>
        <w:ind w:firstLine="0"/>
        <w:jc w:val="both"/>
        <w:rPr>
          <w:rFonts w:ascii="Courier New" w:hAnsi="Courier New" w:cs="Courier New"/>
          <w:sz w:val="22"/>
          <w:szCs w:val="22"/>
        </w:rPr>
      </w:pPr>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return</w:t>
      </w:r>
      <w:proofErr w:type="spellEnd"/>
      <w:r w:rsidRPr="00B767FD">
        <w:rPr>
          <w:rFonts w:ascii="Courier New" w:hAnsi="Courier New" w:cs="Courier New"/>
          <w:sz w:val="22"/>
          <w:szCs w:val="22"/>
        </w:rPr>
        <w:t xml:space="preserve"> </w:t>
      </w:r>
      <w:proofErr w:type="spellStart"/>
      <w:r w:rsidRPr="00B767FD">
        <w:rPr>
          <w:rFonts w:ascii="Courier New" w:hAnsi="Courier New" w:cs="Courier New"/>
          <w:sz w:val="22"/>
          <w:szCs w:val="22"/>
        </w:rPr>
        <w:t>current_x,current_y</w:t>
      </w:r>
      <w:proofErr w:type="spellEnd"/>
    </w:p>
    <w:p w14:paraId="5A812684" w14:textId="77777777" w:rsidR="00327C8B" w:rsidRDefault="00327C8B" w:rsidP="00327C8B">
      <w:pPr>
        <w:spacing w:before="240" w:after="240"/>
        <w:ind w:firstLine="0"/>
        <w:jc w:val="center"/>
        <w:rPr>
          <w:b/>
          <w:bCs/>
          <w:lang w:val="en-US"/>
        </w:rPr>
      </w:pPr>
      <w:r w:rsidRPr="00327C8B">
        <w:rPr>
          <w:b/>
          <w:bCs/>
          <w:lang w:val="en-US"/>
        </w:rPr>
        <w:t>custom_sleep</w:t>
      </w:r>
      <w:r>
        <w:rPr>
          <w:b/>
          <w:bCs/>
          <w:lang w:val="en-US"/>
        </w:rPr>
        <w:t>.py</w:t>
      </w:r>
    </w:p>
    <w:p w14:paraId="27AF7CC2" w14:textId="77777777" w:rsidR="00327C8B" w:rsidRPr="00327C8B" w:rsidRDefault="00327C8B" w:rsidP="00327C8B">
      <w:pPr>
        <w:spacing w:line="240" w:lineRule="auto"/>
        <w:ind w:firstLine="0"/>
        <w:jc w:val="both"/>
        <w:rPr>
          <w:rFonts w:ascii="Courier New" w:hAnsi="Courier New" w:cs="Courier New"/>
          <w:sz w:val="22"/>
          <w:szCs w:val="22"/>
        </w:rPr>
      </w:pPr>
      <w:proofErr w:type="spellStart"/>
      <w:r w:rsidRPr="00327C8B">
        <w:rPr>
          <w:rFonts w:ascii="Courier New" w:hAnsi="Courier New" w:cs="Courier New"/>
          <w:sz w:val="22"/>
          <w:szCs w:val="22"/>
        </w:rPr>
        <w:t>import</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time</w:t>
      </w:r>
      <w:proofErr w:type="spellEnd"/>
    </w:p>
    <w:p w14:paraId="1251DA0C" w14:textId="77777777" w:rsidR="00327C8B" w:rsidRPr="00327C8B" w:rsidRDefault="00327C8B" w:rsidP="00327C8B">
      <w:pPr>
        <w:spacing w:line="240" w:lineRule="auto"/>
        <w:ind w:firstLine="0"/>
        <w:jc w:val="both"/>
        <w:rPr>
          <w:rFonts w:ascii="Courier New" w:hAnsi="Courier New" w:cs="Courier New"/>
          <w:sz w:val="22"/>
          <w:szCs w:val="22"/>
        </w:rPr>
      </w:pPr>
    </w:p>
    <w:p w14:paraId="6926C158" w14:textId="77777777" w:rsidR="00327C8B" w:rsidRPr="00327C8B" w:rsidRDefault="00327C8B" w:rsidP="00327C8B">
      <w:pPr>
        <w:spacing w:line="240" w:lineRule="auto"/>
        <w:ind w:firstLine="0"/>
        <w:jc w:val="both"/>
        <w:rPr>
          <w:rFonts w:ascii="Courier New" w:hAnsi="Courier New" w:cs="Courier New"/>
          <w:sz w:val="22"/>
          <w:szCs w:val="22"/>
        </w:rPr>
      </w:pPr>
      <w:proofErr w:type="spellStart"/>
      <w:r w:rsidRPr="00327C8B">
        <w:rPr>
          <w:rFonts w:ascii="Courier New" w:hAnsi="Courier New" w:cs="Courier New"/>
          <w:sz w:val="22"/>
          <w:szCs w:val="22"/>
        </w:rPr>
        <w:t>def</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sleep</w:t>
      </w:r>
      <w:proofErr w:type="spellEnd"/>
      <w:r w:rsidRPr="00327C8B">
        <w:rPr>
          <w:rFonts w:ascii="Courier New" w:hAnsi="Courier New" w:cs="Courier New"/>
          <w:sz w:val="22"/>
          <w:szCs w:val="22"/>
        </w:rPr>
        <w:t>(</w:t>
      </w:r>
      <w:proofErr w:type="spellStart"/>
      <w:r w:rsidRPr="00327C8B">
        <w:rPr>
          <w:rFonts w:ascii="Courier New" w:hAnsi="Courier New" w:cs="Courier New"/>
          <w:sz w:val="22"/>
          <w:szCs w:val="22"/>
        </w:rPr>
        <w:t>duration</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get_now</w:t>
      </w:r>
      <w:proofErr w:type="spellEnd"/>
      <w:r w:rsidRPr="00327C8B">
        <w:rPr>
          <w:rFonts w:ascii="Courier New" w:hAnsi="Courier New" w:cs="Courier New"/>
          <w:sz w:val="22"/>
          <w:szCs w:val="22"/>
        </w:rPr>
        <w:t>=</w:t>
      </w:r>
      <w:proofErr w:type="spellStart"/>
      <w:r w:rsidRPr="00327C8B">
        <w:rPr>
          <w:rFonts w:ascii="Courier New" w:hAnsi="Courier New" w:cs="Courier New"/>
          <w:sz w:val="22"/>
          <w:szCs w:val="22"/>
        </w:rPr>
        <w:t>time.perf_counter</w:t>
      </w:r>
      <w:proofErr w:type="spellEnd"/>
      <w:r w:rsidRPr="00327C8B">
        <w:rPr>
          <w:rFonts w:ascii="Courier New" w:hAnsi="Courier New" w:cs="Courier New"/>
          <w:sz w:val="22"/>
          <w:szCs w:val="22"/>
        </w:rPr>
        <w:t>):</w:t>
      </w:r>
    </w:p>
    <w:p w14:paraId="0ED435A6"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
    <w:p w14:paraId="7E1ACB43"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Custom</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sleep</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function</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that</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works</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more</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accurate</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then</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time.sleep</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does</w:t>
      </w:r>
      <w:proofErr w:type="spellEnd"/>
      <w:r w:rsidRPr="00327C8B">
        <w:rPr>
          <w:rFonts w:ascii="Courier New" w:hAnsi="Courier New" w:cs="Courier New"/>
          <w:sz w:val="22"/>
          <w:szCs w:val="22"/>
        </w:rPr>
        <w:t>.</w:t>
      </w:r>
    </w:p>
    <w:p w14:paraId="64F4BEC0"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Taken</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from</w:t>
      </w:r>
      <w:proofErr w:type="spellEnd"/>
      <w:r w:rsidRPr="00327C8B">
        <w:rPr>
          <w:rFonts w:ascii="Courier New" w:hAnsi="Courier New" w:cs="Courier New"/>
          <w:sz w:val="22"/>
          <w:szCs w:val="22"/>
        </w:rPr>
        <w:t>: https://stackoverflow.com/a/60185893/3684575</w:t>
      </w:r>
    </w:p>
    <w:p w14:paraId="1C46BDDE"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param</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duration</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Duration</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to</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sleep</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in</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seconds</w:t>
      </w:r>
      <w:proofErr w:type="spellEnd"/>
      <w:r w:rsidRPr="00327C8B">
        <w:rPr>
          <w:rFonts w:ascii="Courier New" w:hAnsi="Courier New" w:cs="Courier New"/>
          <w:sz w:val="22"/>
          <w:szCs w:val="22"/>
        </w:rPr>
        <w:t>).</w:t>
      </w:r>
    </w:p>
    <w:p w14:paraId="60EEB9A0"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param</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get_now</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Function</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to</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retrieve</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current</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time</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time.perf_counter</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by</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default</w:t>
      </w:r>
      <w:proofErr w:type="spellEnd"/>
      <w:r w:rsidRPr="00327C8B">
        <w:rPr>
          <w:rFonts w:ascii="Courier New" w:hAnsi="Courier New" w:cs="Courier New"/>
          <w:sz w:val="22"/>
          <w:szCs w:val="22"/>
        </w:rPr>
        <w:t>)</w:t>
      </w:r>
    </w:p>
    <w:p w14:paraId="41541002"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return</w:t>
      </w:r>
      <w:proofErr w:type="spellEnd"/>
      <w:r w:rsidRPr="00327C8B">
        <w:rPr>
          <w:rFonts w:ascii="Courier New" w:hAnsi="Courier New" w:cs="Courier New"/>
          <w:sz w:val="22"/>
          <w:szCs w:val="22"/>
        </w:rPr>
        <w:t>:</w:t>
      </w:r>
    </w:p>
    <w:p w14:paraId="50F6F13F"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
    <w:p w14:paraId="2C91D388"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now</w:t>
      </w:r>
      <w:proofErr w:type="spellEnd"/>
      <w:r w:rsidRPr="00327C8B">
        <w:rPr>
          <w:rFonts w:ascii="Courier New" w:hAnsi="Courier New" w:cs="Courier New"/>
          <w:sz w:val="22"/>
          <w:szCs w:val="22"/>
        </w:rPr>
        <w:t xml:space="preserve"> = </w:t>
      </w:r>
      <w:proofErr w:type="spellStart"/>
      <w:r w:rsidRPr="00327C8B">
        <w:rPr>
          <w:rFonts w:ascii="Courier New" w:hAnsi="Courier New" w:cs="Courier New"/>
          <w:sz w:val="22"/>
          <w:szCs w:val="22"/>
        </w:rPr>
        <w:t>get_now</w:t>
      </w:r>
      <w:proofErr w:type="spellEnd"/>
      <w:r w:rsidRPr="00327C8B">
        <w:rPr>
          <w:rFonts w:ascii="Courier New" w:hAnsi="Courier New" w:cs="Courier New"/>
          <w:sz w:val="22"/>
          <w:szCs w:val="22"/>
        </w:rPr>
        <w:t>()</w:t>
      </w:r>
    </w:p>
    <w:p w14:paraId="716CD37B"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end</w:t>
      </w:r>
      <w:proofErr w:type="spellEnd"/>
      <w:r w:rsidRPr="00327C8B">
        <w:rPr>
          <w:rFonts w:ascii="Courier New" w:hAnsi="Courier New" w:cs="Courier New"/>
          <w:sz w:val="22"/>
          <w:szCs w:val="22"/>
        </w:rPr>
        <w:t xml:space="preserve"> = </w:t>
      </w:r>
      <w:proofErr w:type="spellStart"/>
      <w:r w:rsidRPr="00327C8B">
        <w:rPr>
          <w:rFonts w:ascii="Courier New" w:hAnsi="Courier New" w:cs="Courier New"/>
          <w:sz w:val="22"/>
          <w:szCs w:val="22"/>
        </w:rPr>
        <w:t>now</w:t>
      </w:r>
      <w:proofErr w:type="spellEnd"/>
      <w:r w:rsidRPr="00327C8B">
        <w:rPr>
          <w:rFonts w:ascii="Courier New" w:hAnsi="Courier New" w:cs="Courier New"/>
          <w:sz w:val="22"/>
          <w:szCs w:val="22"/>
        </w:rPr>
        <w:t xml:space="preserve"> + </w:t>
      </w:r>
      <w:proofErr w:type="spellStart"/>
      <w:r w:rsidRPr="00327C8B">
        <w:rPr>
          <w:rFonts w:ascii="Courier New" w:hAnsi="Courier New" w:cs="Courier New"/>
          <w:sz w:val="22"/>
          <w:szCs w:val="22"/>
        </w:rPr>
        <w:t>duration</w:t>
      </w:r>
      <w:proofErr w:type="spellEnd"/>
    </w:p>
    <w:p w14:paraId="76FA1608" w14:textId="77777777" w:rsidR="00327C8B" w:rsidRPr="00327C8B"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while</w:t>
      </w:r>
      <w:proofErr w:type="spellEnd"/>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now</w:t>
      </w:r>
      <w:proofErr w:type="spellEnd"/>
      <w:r w:rsidRPr="00327C8B">
        <w:rPr>
          <w:rFonts w:ascii="Courier New" w:hAnsi="Courier New" w:cs="Courier New"/>
          <w:sz w:val="22"/>
          <w:szCs w:val="22"/>
        </w:rPr>
        <w:t xml:space="preserve"> &lt; </w:t>
      </w:r>
      <w:proofErr w:type="spellStart"/>
      <w:r w:rsidRPr="00327C8B">
        <w:rPr>
          <w:rFonts w:ascii="Courier New" w:hAnsi="Courier New" w:cs="Courier New"/>
          <w:sz w:val="22"/>
          <w:szCs w:val="22"/>
        </w:rPr>
        <w:t>end</w:t>
      </w:r>
      <w:proofErr w:type="spellEnd"/>
      <w:r w:rsidRPr="00327C8B">
        <w:rPr>
          <w:rFonts w:ascii="Courier New" w:hAnsi="Courier New" w:cs="Courier New"/>
          <w:sz w:val="22"/>
          <w:szCs w:val="22"/>
        </w:rPr>
        <w:t>:</w:t>
      </w:r>
    </w:p>
    <w:p w14:paraId="732C36F3" w14:textId="77777777" w:rsidR="00B767FD" w:rsidRDefault="00327C8B" w:rsidP="00327C8B">
      <w:pPr>
        <w:spacing w:line="240" w:lineRule="auto"/>
        <w:ind w:firstLine="0"/>
        <w:jc w:val="both"/>
        <w:rPr>
          <w:rFonts w:ascii="Courier New" w:hAnsi="Courier New" w:cs="Courier New"/>
          <w:sz w:val="22"/>
          <w:szCs w:val="22"/>
        </w:rPr>
      </w:pPr>
      <w:r w:rsidRPr="00327C8B">
        <w:rPr>
          <w:rFonts w:ascii="Courier New" w:hAnsi="Courier New" w:cs="Courier New"/>
          <w:sz w:val="22"/>
          <w:szCs w:val="22"/>
        </w:rPr>
        <w:t xml:space="preserve">        </w:t>
      </w:r>
      <w:proofErr w:type="spellStart"/>
      <w:r w:rsidRPr="00327C8B">
        <w:rPr>
          <w:rFonts w:ascii="Courier New" w:hAnsi="Courier New" w:cs="Courier New"/>
          <w:sz w:val="22"/>
          <w:szCs w:val="22"/>
        </w:rPr>
        <w:t>now</w:t>
      </w:r>
      <w:proofErr w:type="spellEnd"/>
      <w:r w:rsidRPr="00327C8B">
        <w:rPr>
          <w:rFonts w:ascii="Courier New" w:hAnsi="Courier New" w:cs="Courier New"/>
          <w:sz w:val="22"/>
          <w:szCs w:val="22"/>
        </w:rPr>
        <w:t xml:space="preserve"> = </w:t>
      </w:r>
      <w:proofErr w:type="spellStart"/>
      <w:r w:rsidRPr="00327C8B">
        <w:rPr>
          <w:rFonts w:ascii="Courier New" w:hAnsi="Courier New" w:cs="Courier New"/>
          <w:sz w:val="22"/>
          <w:szCs w:val="22"/>
        </w:rPr>
        <w:t>get_now</w:t>
      </w:r>
      <w:proofErr w:type="spellEnd"/>
      <w:r w:rsidRPr="00327C8B">
        <w:rPr>
          <w:rFonts w:ascii="Courier New" w:hAnsi="Courier New" w:cs="Courier New"/>
          <w:sz w:val="22"/>
          <w:szCs w:val="22"/>
        </w:rPr>
        <w:t>()</w:t>
      </w:r>
    </w:p>
    <w:p w14:paraId="024506D6" w14:textId="77777777" w:rsidR="00327C8B" w:rsidRDefault="00A77D7A" w:rsidP="00327C8B">
      <w:pPr>
        <w:spacing w:before="240" w:after="240"/>
        <w:ind w:firstLine="0"/>
        <w:jc w:val="center"/>
        <w:rPr>
          <w:b/>
          <w:bCs/>
          <w:lang w:val="en-US"/>
        </w:rPr>
      </w:pPr>
      <w:r>
        <w:rPr>
          <w:b/>
          <w:bCs/>
          <w:lang w:val="en-US"/>
        </w:rPr>
        <w:t>aim</w:t>
      </w:r>
      <w:r w:rsidR="00327C8B">
        <w:rPr>
          <w:b/>
          <w:bCs/>
          <w:lang w:val="en-US"/>
        </w:rPr>
        <w:t>.py</w:t>
      </w:r>
    </w:p>
    <w:p w14:paraId="2D23EB47"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from</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windmouse</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import</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wind_mouse</w:t>
      </w:r>
      <w:proofErr w:type="spellEnd"/>
    </w:p>
    <w:p w14:paraId="5605CABA"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import</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ctypes</w:t>
      </w:r>
      <w:proofErr w:type="spellEnd"/>
    </w:p>
    <w:p w14:paraId="373F1A70"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from</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MouseControls</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import</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MouseControls</w:t>
      </w:r>
      <w:proofErr w:type="spellEnd"/>
    </w:p>
    <w:p w14:paraId="0AE5FE80" w14:textId="77777777" w:rsidR="00A77D7A" w:rsidRPr="00A77D7A" w:rsidRDefault="00A77D7A" w:rsidP="00A77D7A">
      <w:pPr>
        <w:spacing w:line="240" w:lineRule="auto"/>
        <w:ind w:firstLine="0"/>
        <w:jc w:val="both"/>
        <w:rPr>
          <w:rFonts w:ascii="Courier New" w:hAnsi="Courier New" w:cs="Courier New"/>
          <w:sz w:val="22"/>
          <w:szCs w:val="22"/>
        </w:rPr>
      </w:pPr>
    </w:p>
    <w:p w14:paraId="346136BD"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screen_resolution</w:t>
      </w:r>
      <w:proofErr w:type="spellEnd"/>
      <w:r w:rsidRPr="00A77D7A">
        <w:rPr>
          <w:rFonts w:ascii="Courier New" w:hAnsi="Courier New" w:cs="Courier New"/>
          <w:sz w:val="22"/>
          <w:szCs w:val="22"/>
        </w:rPr>
        <w:t xml:space="preserve"> = (1920, 1080)</w:t>
      </w:r>
    </w:p>
    <w:p w14:paraId="107DBA05"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mid_screen_xy</w:t>
      </w:r>
      <w:proofErr w:type="spellEnd"/>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screen_resolution</w:t>
      </w:r>
      <w:proofErr w:type="spellEnd"/>
      <w:r w:rsidRPr="00A77D7A">
        <w:rPr>
          <w:rFonts w:ascii="Courier New" w:hAnsi="Courier New" w:cs="Courier New"/>
          <w:sz w:val="22"/>
          <w:szCs w:val="22"/>
        </w:rPr>
        <w:t xml:space="preserve">[0]/2), </w:t>
      </w:r>
      <w:proofErr w:type="spellStart"/>
      <w:r w:rsidRPr="00A77D7A">
        <w:rPr>
          <w:rFonts w:ascii="Courier New" w:hAnsi="Courier New" w:cs="Courier New"/>
          <w:sz w:val="22"/>
          <w:szCs w:val="22"/>
        </w:rPr>
        <w:t>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screen_resolution</w:t>
      </w:r>
      <w:proofErr w:type="spellEnd"/>
      <w:r w:rsidRPr="00A77D7A">
        <w:rPr>
          <w:rFonts w:ascii="Courier New" w:hAnsi="Courier New" w:cs="Courier New"/>
          <w:sz w:val="22"/>
          <w:szCs w:val="22"/>
        </w:rPr>
        <w:t>[1]/2))</w:t>
      </w:r>
    </w:p>
    <w:p w14:paraId="4255FEA0"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my_mouse</w:t>
      </w:r>
      <w:proofErr w:type="spellEnd"/>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MouseControls</w:t>
      </w:r>
      <w:proofErr w:type="spellEnd"/>
      <w:r w:rsidRPr="00A77D7A">
        <w:rPr>
          <w:rFonts w:ascii="Courier New" w:hAnsi="Courier New" w:cs="Courier New"/>
          <w:sz w:val="22"/>
          <w:szCs w:val="22"/>
        </w:rPr>
        <w:t>()</w:t>
      </w:r>
    </w:p>
    <w:p w14:paraId="78160B6D" w14:textId="77777777" w:rsidR="00A77D7A" w:rsidRPr="00A77D7A" w:rsidRDefault="00A77D7A" w:rsidP="00A77D7A">
      <w:pPr>
        <w:spacing w:line="240" w:lineRule="auto"/>
        <w:ind w:firstLine="0"/>
        <w:jc w:val="both"/>
        <w:rPr>
          <w:rFonts w:ascii="Courier New" w:hAnsi="Courier New" w:cs="Courier New"/>
          <w:sz w:val="22"/>
          <w:szCs w:val="22"/>
        </w:rPr>
      </w:pPr>
    </w:p>
    <w:p w14:paraId="00C1437F"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def</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sleep_milliseconds</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milliseconds</w:t>
      </w:r>
      <w:proofErr w:type="spellEnd"/>
      <w:r w:rsidRPr="00A77D7A">
        <w:rPr>
          <w:rFonts w:ascii="Courier New" w:hAnsi="Courier New" w:cs="Courier New"/>
          <w:sz w:val="22"/>
          <w:szCs w:val="22"/>
        </w:rPr>
        <w:t>):</w:t>
      </w:r>
    </w:p>
    <w:p w14:paraId="11470C06"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 Виклик функції </w:t>
      </w:r>
      <w:proofErr w:type="spellStart"/>
      <w:r w:rsidRPr="00A77D7A">
        <w:rPr>
          <w:rFonts w:ascii="Courier New" w:hAnsi="Courier New" w:cs="Courier New"/>
          <w:sz w:val="22"/>
          <w:szCs w:val="22"/>
        </w:rPr>
        <w:t>time.sleep</w:t>
      </w:r>
      <w:proofErr w:type="spellEnd"/>
      <w:r w:rsidRPr="00A77D7A">
        <w:rPr>
          <w:rFonts w:ascii="Courier New" w:hAnsi="Courier New" w:cs="Courier New"/>
          <w:sz w:val="22"/>
          <w:szCs w:val="22"/>
        </w:rPr>
        <w:t>() з модуля kernel32</w:t>
      </w:r>
    </w:p>
    <w:p w14:paraId="6DA4EE16"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ctypes.windll.kernel32.Sleep(</w:t>
      </w:r>
      <w:proofErr w:type="spellStart"/>
      <w:r w:rsidRPr="00A77D7A">
        <w:rPr>
          <w:rFonts w:ascii="Courier New" w:hAnsi="Courier New" w:cs="Courier New"/>
          <w:sz w:val="22"/>
          <w:szCs w:val="22"/>
        </w:rPr>
        <w:t>milliseconds</w:t>
      </w:r>
      <w:proofErr w:type="spellEnd"/>
      <w:r w:rsidRPr="00A77D7A">
        <w:rPr>
          <w:rFonts w:ascii="Courier New" w:hAnsi="Courier New" w:cs="Courier New"/>
          <w:sz w:val="22"/>
          <w:szCs w:val="22"/>
        </w:rPr>
        <w:t>)</w:t>
      </w:r>
    </w:p>
    <w:p w14:paraId="6B4EB844" w14:textId="77777777" w:rsidR="00A77D7A" w:rsidRPr="00A77D7A" w:rsidRDefault="00A77D7A" w:rsidP="00A77D7A">
      <w:pPr>
        <w:spacing w:line="240" w:lineRule="auto"/>
        <w:ind w:firstLine="0"/>
        <w:jc w:val="both"/>
        <w:rPr>
          <w:rFonts w:ascii="Courier New" w:hAnsi="Courier New" w:cs="Courier New"/>
          <w:sz w:val="22"/>
          <w:szCs w:val="22"/>
        </w:rPr>
      </w:pPr>
    </w:p>
    <w:p w14:paraId="45FFEB15"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def</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move_relative</w:t>
      </w:r>
      <w:proofErr w:type="spellEnd"/>
      <w:r w:rsidRPr="00A77D7A">
        <w:rPr>
          <w:rFonts w:ascii="Courier New" w:hAnsi="Courier New" w:cs="Courier New"/>
          <w:sz w:val="22"/>
          <w:szCs w:val="22"/>
        </w:rPr>
        <w:t>(x, y):</w:t>
      </w:r>
    </w:p>
    <w:p w14:paraId="05EA7181"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current_x</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current_y</w:t>
      </w:r>
      <w:proofErr w:type="spellEnd"/>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my_mouse.get_position</w:t>
      </w:r>
      <w:proofErr w:type="spellEnd"/>
      <w:r w:rsidRPr="00A77D7A">
        <w:rPr>
          <w:rFonts w:ascii="Courier New" w:hAnsi="Courier New" w:cs="Courier New"/>
          <w:sz w:val="22"/>
          <w:szCs w:val="22"/>
        </w:rPr>
        <w:t>()</w:t>
      </w:r>
    </w:p>
    <w:p w14:paraId="0E11126C"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my_mouse.move_relative</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int</w:t>
      </w:r>
      <w:proofErr w:type="spellEnd"/>
      <w:r w:rsidRPr="00A77D7A">
        <w:rPr>
          <w:rFonts w:ascii="Courier New" w:hAnsi="Courier New" w:cs="Courier New"/>
          <w:sz w:val="22"/>
          <w:szCs w:val="22"/>
        </w:rPr>
        <w:t>((x-</w:t>
      </w:r>
      <w:proofErr w:type="spellStart"/>
      <w:r w:rsidRPr="00A77D7A">
        <w:rPr>
          <w:rFonts w:ascii="Courier New" w:hAnsi="Courier New" w:cs="Courier New"/>
          <w:sz w:val="22"/>
          <w:szCs w:val="22"/>
        </w:rPr>
        <w:t>mid_screen_xy</w:t>
      </w:r>
      <w:proofErr w:type="spellEnd"/>
      <w:r w:rsidRPr="00A77D7A">
        <w:rPr>
          <w:rFonts w:ascii="Courier New" w:hAnsi="Courier New" w:cs="Courier New"/>
          <w:sz w:val="22"/>
          <w:szCs w:val="22"/>
        </w:rPr>
        <w:t xml:space="preserve">[0])*0.9), </w:t>
      </w:r>
      <w:proofErr w:type="spellStart"/>
      <w:r w:rsidRPr="00A77D7A">
        <w:rPr>
          <w:rFonts w:ascii="Courier New" w:hAnsi="Courier New" w:cs="Courier New"/>
          <w:sz w:val="22"/>
          <w:szCs w:val="22"/>
        </w:rPr>
        <w:t>int</w:t>
      </w:r>
      <w:proofErr w:type="spellEnd"/>
      <w:r w:rsidRPr="00A77D7A">
        <w:rPr>
          <w:rFonts w:ascii="Courier New" w:hAnsi="Courier New" w:cs="Courier New"/>
          <w:sz w:val="22"/>
          <w:szCs w:val="22"/>
        </w:rPr>
        <w:t>((y-</w:t>
      </w:r>
      <w:proofErr w:type="spellStart"/>
      <w:r w:rsidRPr="00A77D7A">
        <w:rPr>
          <w:rFonts w:ascii="Courier New" w:hAnsi="Courier New" w:cs="Courier New"/>
          <w:sz w:val="22"/>
          <w:szCs w:val="22"/>
        </w:rPr>
        <w:t>mid_screen_xy</w:t>
      </w:r>
      <w:proofErr w:type="spellEnd"/>
      <w:r w:rsidRPr="00A77D7A">
        <w:rPr>
          <w:rFonts w:ascii="Courier New" w:hAnsi="Courier New" w:cs="Courier New"/>
          <w:sz w:val="22"/>
          <w:szCs w:val="22"/>
        </w:rPr>
        <w:t>[1])*0.9))</w:t>
      </w:r>
    </w:p>
    <w:p w14:paraId="3FFC6152" w14:textId="77777777" w:rsidR="00A77D7A" w:rsidRPr="00A77D7A" w:rsidRDefault="00A77D7A" w:rsidP="00A77D7A">
      <w:pPr>
        <w:spacing w:line="240" w:lineRule="auto"/>
        <w:ind w:firstLine="0"/>
        <w:jc w:val="both"/>
        <w:rPr>
          <w:rFonts w:ascii="Courier New" w:hAnsi="Courier New" w:cs="Courier New"/>
          <w:sz w:val="22"/>
          <w:szCs w:val="22"/>
        </w:rPr>
      </w:pPr>
    </w:p>
    <w:p w14:paraId="502E6772"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
    <w:p w14:paraId="1F436665"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def</w:t>
      </w:r>
      <w:proofErr w:type="spellEnd"/>
      <w:r w:rsidRPr="00A77D7A">
        <w:rPr>
          <w:rFonts w:ascii="Courier New" w:hAnsi="Courier New" w:cs="Courier New"/>
          <w:sz w:val="22"/>
          <w:szCs w:val="22"/>
        </w:rPr>
        <w:t xml:space="preserve"> aim2(</w:t>
      </w:r>
      <w:proofErr w:type="spellStart"/>
      <w:r w:rsidRPr="00A77D7A">
        <w:rPr>
          <w:rFonts w:ascii="Courier New" w:hAnsi="Courier New" w:cs="Courier New"/>
          <w:sz w:val="22"/>
          <w:szCs w:val="22"/>
        </w:rPr>
        <w:t>target_x,target_y</w:t>
      </w:r>
      <w:proofErr w:type="spellEnd"/>
      <w:r w:rsidRPr="00A77D7A">
        <w:rPr>
          <w:rFonts w:ascii="Courier New" w:hAnsi="Courier New" w:cs="Courier New"/>
          <w:sz w:val="22"/>
          <w:szCs w:val="22"/>
        </w:rPr>
        <w:t>):</w:t>
      </w:r>
    </w:p>
    <w:p w14:paraId="77BBEC55"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target_x,target_y</w:t>
      </w:r>
      <w:proofErr w:type="spellEnd"/>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target_x</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target_y</w:t>
      </w:r>
      <w:proofErr w:type="spellEnd"/>
      <w:r w:rsidRPr="00A77D7A">
        <w:rPr>
          <w:rFonts w:ascii="Courier New" w:hAnsi="Courier New" w:cs="Courier New"/>
          <w:sz w:val="22"/>
          <w:szCs w:val="22"/>
        </w:rPr>
        <w:t>)</w:t>
      </w:r>
    </w:p>
    <w:p w14:paraId="7F666931"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print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To</w:t>
      </w:r>
      <w:proofErr w:type="spellEnd"/>
      <w:r w:rsidRPr="00A77D7A">
        <w:rPr>
          <w:rFonts w:ascii="Courier New" w:hAnsi="Courier New" w:cs="Courier New"/>
          <w:sz w:val="22"/>
          <w:szCs w:val="22"/>
        </w:rPr>
        <w:t>: ",</w:t>
      </w:r>
      <w:proofErr w:type="spellStart"/>
      <w:r w:rsidRPr="00A77D7A">
        <w:rPr>
          <w:rFonts w:ascii="Courier New" w:hAnsi="Courier New" w:cs="Courier New"/>
          <w:sz w:val="22"/>
          <w:szCs w:val="22"/>
        </w:rPr>
        <w:t>target_x,target_y</w:t>
      </w:r>
      <w:proofErr w:type="spellEnd"/>
      <w:r w:rsidRPr="00A77D7A">
        <w:rPr>
          <w:rFonts w:ascii="Courier New" w:hAnsi="Courier New" w:cs="Courier New"/>
          <w:sz w:val="22"/>
          <w:szCs w:val="22"/>
        </w:rPr>
        <w:t>)</w:t>
      </w:r>
    </w:p>
    <w:p w14:paraId="16DE87CC"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
    <w:p w14:paraId="720C4E7C"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 Пересування курсора до нових координат з використанням алгоритму </w:t>
      </w:r>
      <w:proofErr w:type="spellStart"/>
      <w:r w:rsidRPr="00A77D7A">
        <w:rPr>
          <w:rFonts w:ascii="Courier New" w:hAnsi="Courier New" w:cs="Courier New"/>
          <w:sz w:val="22"/>
          <w:szCs w:val="22"/>
        </w:rPr>
        <w:t>windmouse</w:t>
      </w:r>
      <w:proofErr w:type="spellEnd"/>
    </w:p>
    <w:p w14:paraId="5D2BDFC9"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wind_mouse</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mid_screen_xy</w:t>
      </w:r>
      <w:proofErr w:type="spellEnd"/>
      <w:r w:rsidRPr="00A77D7A">
        <w:rPr>
          <w:rFonts w:ascii="Courier New" w:hAnsi="Courier New" w:cs="Courier New"/>
          <w:sz w:val="22"/>
          <w:szCs w:val="22"/>
        </w:rPr>
        <w:t xml:space="preserve">[0], </w:t>
      </w:r>
      <w:proofErr w:type="spellStart"/>
      <w:r w:rsidRPr="00A77D7A">
        <w:rPr>
          <w:rFonts w:ascii="Courier New" w:hAnsi="Courier New" w:cs="Courier New"/>
          <w:sz w:val="22"/>
          <w:szCs w:val="22"/>
        </w:rPr>
        <w:t>mid_screen_xy</w:t>
      </w:r>
      <w:proofErr w:type="spellEnd"/>
      <w:r w:rsidRPr="00A77D7A">
        <w:rPr>
          <w:rFonts w:ascii="Courier New" w:hAnsi="Courier New" w:cs="Courier New"/>
          <w:sz w:val="22"/>
          <w:szCs w:val="22"/>
        </w:rPr>
        <w:t xml:space="preserve">[1], </w:t>
      </w:r>
      <w:proofErr w:type="spellStart"/>
      <w:r w:rsidRPr="00A77D7A">
        <w:rPr>
          <w:rFonts w:ascii="Courier New" w:hAnsi="Courier New" w:cs="Courier New"/>
          <w:sz w:val="22"/>
          <w:szCs w:val="22"/>
        </w:rPr>
        <w:t>target_x</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target_y</w:t>
      </w:r>
      <w:proofErr w:type="spellEnd"/>
      <w:r w:rsidRPr="00A77D7A">
        <w:rPr>
          <w:rFonts w:ascii="Courier New" w:hAnsi="Courier New" w:cs="Courier New"/>
          <w:sz w:val="22"/>
          <w:szCs w:val="22"/>
        </w:rPr>
        <w:t>,</w:t>
      </w:r>
    </w:p>
    <w:p w14:paraId="7734FBDB"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move_mouse</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move_relative</w:t>
      </w:r>
      <w:proofErr w:type="spellEnd"/>
      <w:r w:rsidRPr="00A77D7A">
        <w:rPr>
          <w:rFonts w:ascii="Courier New" w:hAnsi="Courier New" w:cs="Courier New"/>
          <w:sz w:val="22"/>
          <w:szCs w:val="22"/>
        </w:rPr>
        <w:t xml:space="preserve">)    </w:t>
      </w:r>
    </w:p>
    <w:p w14:paraId="46AEF898" w14:textId="77777777" w:rsidR="00A77D7A" w:rsidRPr="00A77D7A" w:rsidRDefault="00A77D7A" w:rsidP="00A77D7A">
      <w:pPr>
        <w:spacing w:line="240" w:lineRule="auto"/>
        <w:ind w:firstLine="0"/>
        <w:jc w:val="both"/>
        <w:rPr>
          <w:rFonts w:ascii="Courier New" w:hAnsi="Courier New" w:cs="Courier New"/>
          <w:sz w:val="22"/>
          <w:szCs w:val="22"/>
        </w:rPr>
      </w:pPr>
    </w:p>
    <w:p w14:paraId="4183B8C2"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 Отримання оновленого положення курсора</w:t>
      </w:r>
    </w:p>
    <w:p w14:paraId="7553C6A3"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print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res</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my_mouse.get_position</w:t>
      </w:r>
      <w:proofErr w:type="spellEnd"/>
      <w:r w:rsidRPr="00A77D7A">
        <w:rPr>
          <w:rFonts w:ascii="Courier New" w:hAnsi="Courier New" w:cs="Courier New"/>
          <w:sz w:val="22"/>
          <w:szCs w:val="22"/>
        </w:rPr>
        <w:t>())</w:t>
      </w:r>
    </w:p>
    <w:p w14:paraId="29F84517" w14:textId="77777777" w:rsidR="00A77D7A" w:rsidRPr="00A77D7A" w:rsidRDefault="00A77D7A" w:rsidP="00A77D7A">
      <w:pPr>
        <w:spacing w:line="240" w:lineRule="auto"/>
        <w:ind w:firstLine="0"/>
        <w:jc w:val="both"/>
        <w:rPr>
          <w:rFonts w:ascii="Courier New" w:hAnsi="Courier New" w:cs="Courier New"/>
          <w:sz w:val="22"/>
          <w:szCs w:val="22"/>
        </w:rPr>
      </w:pPr>
    </w:p>
    <w:p w14:paraId="347F5028"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def</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aim</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target_x,target_y</w:t>
      </w:r>
      <w:proofErr w:type="spellEnd"/>
      <w:r w:rsidRPr="00A77D7A">
        <w:rPr>
          <w:rFonts w:ascii="Courier New" w:hAnsi="Courier New" w:cs="Courier New"/>
          <w:sz w:val="22"/>
          <w:szCs w:val="22"/>
        </w:rPr>
        <w:t>):</w:t>
      </w:r>
    </w:p>
    <w:p w14:paraId="1332EF57"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lastRenderedPageBreak/>
        <w:t xml:space="preserve">    # </w:t>
      </w:r>
      <w:proofErr w:type="spellStart"/>
      <w:r w:rsidRPr="00A77D7A">
        <w:rPr>
          <w:rFonts w:ascii="Courier New" w:hAnsi="Courier New" w:cs="Courier New"/>
          <w:sz w:val="22"/>
          <w:szCs w:val="22"/>
        </w:rPr>
        <w:t>start_time</w:t>
      </w:r>
      <w:proofErr w:type="spellEnd"/>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time.time</w:t>
      </w:r>
      <w:proofErr w:type="spellEnd"/>
      <w:r w:rsidRPr="00A77D7A">
        <w:rPr>
          <w:rFonts w:ascii="Courier New" w:hAnsi="Courier New" w:cs="Courier New"/>
          <w:sz w:val="22"/>
          <w:szCs w:val="22"/>
        </w:rPr>
        <w:t>()</w:t>
      </w:r>
    </w:p>
    <w:p w14:paraId="2414AA29"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 Отримання поточного положення курсора</w:t>
      </w:r>
    </w:p>
    <w:p w14:paraId="47D09A4C"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target_x,target_y</w:t>
      </w:r>
      <w:proofErr w:type="spellEnd"/>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target_x</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target_y</w:t>
      </w:r>
      <w:proofErr w:type="spellEnd"/>
      <w:r w:rsidRPr="00A77D7A">
        <w:rPr>
          <w:rFonts w:ascii="Courier New" w:hAnsi="Courier New" w:cs="Courier New"/>
          <w:sz w:val="22"/>
          <w:szCs w:val="22"/>
        </w:rPr>
        <w:t>)</w:t>
      </w:r>
    </w:p>
    <w:p w14:paraId="28BC2051"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print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To</w:t>
      </w:r>
      <w:proofErr w:type="spellEnd"/>
      <w:r w:rsidRPr="00A77D7A">
        <w:rPr>
          <w:rFonts w:ascii="Courier New" w:hAnsi="Courier New" w:cs="Courier New"/>
          <w:sz w:val="22"/>
          <w:szCs w:val="22"/>
        </w:rPr>
        <w:t>: ",</w:t>
      </w:r>
      <w:proofErr w:type="spellStart"/>
      <w:r w:rsidRPr="00A77D7A">
        <w:rPr>
          <w:rFonts w:ascii="Courier New" w:hAnsi="Courier New" w:cs="Courier New"/>
          <w:sz w:val="22"/>
          <w:szCs w:val="22"/>
        </w:rPr>
        <w:t>target_x,target_y</w:t>
      </w:r>
      <w:proofErr w:type="spellEnd"/>
      <w:r w:rsidRPr="00A77D7A">
        <w:rPr>
          <w:rFonts w:ascii="Courier New" w:hAnsi="Courier New" w:cs="Courier New"/>
          <w:sz w:val="22"/>
          <w:szCs w:val="22"/>
        </w:rPr>
        <w:t>)</w:t>
      </w:r>
    </w:p>
    <w:p w14:paraId="54307A92"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
    <w:p w14:paraId="62DB2740"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 Пересування курсора до нових координат</w:t>
      </w:r>
    </w:p>
    <w:p w14:paraId="0C7DB7E4"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move_relative</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target_x,target_y</w:t>
      </w:r>
      <w:proofErr w:type="spellEnd"/>
      <w:r w:rsidRPr="00A77D7A">
        <w:rPr>
          <w:rFonts w:ascii="Courier New" w:hAnsi="Courier New" w:cs="Courier New"/>
          <w:sz w:val="22"/>
          <w:szCs w:val="22"/>
        </w:rPr>
        <w:t>)</w:t>
      </w:r>
    </w:p>
    <w:p w14:paraId="4E04600C" w14:textId="77777777" w:rsidR="00A77D7A" w:rsidRPr="00A77D7A" w:rsidRDefault="00A77D7A" w:rsidP="00A77D7A">
      <w:pPr>
        <w:spacing w:line="240" w:lineRule="auto"/>
        <w:ind w:firstLine="0"/>
        <w:jc w:val="both"/>
        <w:rPr>
          <w:rFonts w:ascii="Courier New" w:hAnsi="Courier New" w:cs="Courier New"/>
          <w:sz w:val="22"/>
          <w:szCs w:val="22"/>
        </w:rPr>
      </w:pPr>
    </w:p>
    <w:p w14:paraId="18E58B5F"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 Отримання оновленого положення курсора</w:t>
      </w:r>
    </w:p>
    <w:p w14:paraId="39207B47"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print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res</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my_mouse.get_position</w:t>
      </w:r>
      <w:proofErr w:type="spellEnd"/>
      <w:r w:rsidRPr="00A77D7A">
        <w:rPr>
          <w:rFonts w:ascii="Courier New" w:hAnsi="Courier New" w:cs="Courier New"/>
          <w:sz w:val="22"/>
          <w:szCs w:val="22"/>
        </w:rPr>
        <w:t>())</w:t>
      </w:r>
    </w:p>
    <w:p w14:paraId="2E261C60"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
    <w:p w14:paraId="071B5097"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execution_time</w:t>
      </w:r>
      <w:proofErr w:type="spellEnd"/>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time.time</w:t>
      </w:r>
      <w:proofErr w:type="spellEnd"/>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start_time</w:t>
      </w:r>
      <w:proofErr w:type="spellEnd"/>
    </w:p>
    <w:p w14:paraId="3DEF6FCC" w14:textId="77777777" w:rsidR="00A77D7A" w:rsidRPr="00A77D7A"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 </w:t>
      </w:r>
      <w:proofErr w:type="spellStart"/>
      <w:r w:rsidRPr="00A77D7A">
        <w:rPr>
          <w:rFonts w:ascii="Courier New" w:hAnsi="Courier New" w:cs="Courier New"/>
          <w:sz w:val="22"/>
          <w:szCs w:val="22"/>
        </w:rPr>
        <w:t>print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Aim</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time</w:t>
      </w:r>
      <w:proofErr w:type="spellEnd"/>
      <w:r w:rsidRPr="00A77D7A">
        <w:rPr>
          <w:rFonts w:ascii="Courier New" w:hAnsi="Courier New" w:cs="Courier New"/>
          <w:sz w:val="22"/>
          <w:szCs w:val="22"/>
        </w:rPr>
        <w:t>: {:.4f}".</w:t>
      </w:r>
      <w:proofErr w:type="spellStart"/>
      <w:r w:rsidRPr="00A77D7A">
        <w:rPr>
          <w:rFonts w:ascii="Courier New" w:hAnsi="Courier New" w:cs="Courier New"/>
          <w:sz w:val="22"/>
          <w:szCs w:val="22"/>
        </w:rPr>
        <w:t>format</w:t>
      </w:r>
      <w:proofErr w:type="spellEnd"/>
      <w:r w:rsidRPr="00A77D7A">
        <w:rPr>
          <w:rFonts w:ascii="Courier New" w:hAnsi="Courier New" w:cs="Courier New"/>
          <w:sz w:val="22"/>
          <w:szCs w:val="22"/>
        </w:rPr>
        <w:t>(</w:t>
      </w:r>
      <w:proofErr w:type="spellStart"/>
      <w:r w:rsidRPr="00A77D7A">
        <w:rPr>
          <w:rFonts w:ascii="Courier New" w:hAnsi="Courier New" w:cs="Courier New"/>
          <w:sz w:val="22"/>
          <w:szCs w:val="22"/>
        </w:rPr>
        <w:t>execution_time</w:t>
      </w:r>
      <w:proofErr w:type="spellEnd"/>
      <w:r w:rsidRPr="00A77D7A">
        <w:rPr>
          <w:rFonts w:ascii="Courier New" w:hAnsi="Courier New" w:cs="Courier New"/>
          <w:sz w:val="22"/>
          <w:szCs w:val="22"/>
        </w:rPr>
        <w:t>), "</w:t>
      </w:r>
      <w:proofErr w:type="spellStart"/>
      <w:r w:rsidRPr="00A77D7A">
        <w:rPr>
          <w:rFonts w:ascii="Courier New" w:hAnsi="Courier New" w:cs="Courier New"/>
          <w:sz w:val="22"/>
          <w:szCs w:val="22"/>
        </w:rPr>
        <w:t>sec</w:t>
      </w:r>
      <w:proofErr w:type="spellEnd"/>
      <w:r w:rsidRPr="00A77D7A">
        <w:rPr>
          <w:rFonts w:ascii="Courier New" w:hAnsi="Courier New" w:cs="Courier New"/>
          <w:sz w:val="22"/>
          <w:szCs w:val="22"/>
        </w:rPr>
        <w:t>")</w:t>
      </w:r>
    </w:p>
    <w:p w14:paraId="25A0AEC4" w14:textId="77777777" w:rsidR="00A77D7A" w:rsidRPr="00A77D7A" w:rsidRDefault="00A77D7A" w:rsidP="00A77D7A">
      <w:pPr>
        <w:spacing w:line="240" w:lineRule="auto"/>
        <w:ind w:firstLine="0"/>
        <w:jc w:val="both"/>
        <w:rPr>
          <w:rFonts w:ascii="Courier New" w:hAnsi="Courier New" w:cs="Courier New"/>
          <w:sz w:val="22"/>
          <w:szCs w:val="22"/>
        </w:rPr>
      </w:pPr>
    </w:p>
    <w:p w14:paraId="205D5DE3" w14:textId="77777777" w:rsidR="00A77D7A" w:rsidRPr="00A77D7A" w:rsidRDefault="00A77D7A" w:rsidP="00A77D7A">
      <w:pPr>
        <w:spacing w:line="240" w:lineRule="auto"/>
        <w:ind w:firstLine="0"/>
        <w:jc w:val="both"/>
        <w:rPr>
          <w:rFonts w:ascii="Courier New" w:hAnsi="Courier New" w:cs="Courier New"/>
          <w:sz w:val="22"/>
          <w:szCs w:val="22"/>
        </w:rPr>
      </w:pPr>
      <w:proofErr w:type="spellStart"/>
      <w:r w:rsidRPr="00A77D7A">
        <w:rPr>
          <w:rFonts w:ascii="Courier New" w:hAnsi="Courier New" w:cs="Courier New"/>
          <w:sz w:val="22"/>
          <w:szCs w:val="22"/>
        </w:rPr>
        <w:t>def</w:t>
      </w:r>
      <w:proofErr w:type="spellEnd"/>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shoot</w:t>
      </w:r>
      <w:proofErr w:type="spellEnd"/>
      <w:r w:rsidRPr="00A77D7A">
        <w:rPr>
          <w:rFonts w:ascii="Courier New" w:hAnsi="Courier New" w:cs="Courier New"/>
          <w:sz w:val="22"/>
          <w:szCs w:val="22"/>
        </w:rPr>
        <w:t>():</w:t>
      </w:r>
    </w:p>
    <w:p w14:paraId="38E78849" w14:textId="77777777" w:rsidR="00327C8B" w:rsidRDefault="00A77D7A" w:rsidP="00A77D7A">
      <w:pPr>
        <w:spacing w:line="240" w:lineRule="auto"/>
        <w:ind w:firstLine="0"/>
        <w:jc w:val="both"/>
        <w:rPr>
          <w:rFonts w:ascii="Courier New" w:hAnsi="Courier New" w:cs="Courier New"/>
          <w:sz w:val="22"/>
          <w:szCs w:val="22"/>
        </w:rPr>
      </w:pPr>
      <w:r w:rsidRPr="00A77D7A">
        <w:rPr>
          <w:rFonts w:ascii="Courier New" w:hAnsi="Courier New" w:cs="Courier New"/>
          <w:sz w:val="22"/>
          <w:szCs w:val="22"/>
        </w:rPr>
        <w:t xml:space="preserve">    </w:t>
      </w:r>
      <w:proofErr w:type="spellStart"/>
      <w:r w:rsidRPr="00A77D7A">
        <w:rPr>
          <w:rFonts w:ascii="Courier New" w:hAnsi="Courier New" w:cs="Courier New"/>
          <w:sz w:val="22"/>
          <w:szCs w:val="22"/>
        </w:rPr>
        <w:t>my_mouse.click</w:t>
      </w:r>
      <w:proofErr w:type="spellEnd"/>
      <w:r w:rsidRPr="00A77D7A">
        <w:rPr>
          <w:rFonts w:ascii="Courier New" w:hAnsi="Courier New" w:cs="Courier New"/>
          <w:sz w:val="22"/>
          <w:szCs w:val="22"/>
        </w:rPr>
        <w:t>()</w:t>
      </w:r>
    </w:p>
    <w:p w14:paraId="33B335D8" w14:textId="7D25769B" w:rsidR="00851838" w:rsidRDefault="00851838">
      <w:pPr>
        <w:ind w:firstLine="709"/>
        <w:jc w:val="both"/>
        <w:rPr>
          <w:rFonts w:ascii="Courier New" w:hAnsi="Courier New" w:cs="Courier New"/>
          <w:sz w:val="22"/>
          <w:szCs w:val="22"/>
        </w:rPr>
      </w:pPr>
      <w:r>
        <w:rPr>
          <w:rFonts w:ascii="Courier New" w:hAnsi="Courier New" w:cs="Courier New"/>
          <w:sz w:val="22"/>
          <w:szCs w:val="22"/>
        </w:rPr>
        <w:br w:type="page"/>
      </w:r>
    </w:p>
    <w:p w14:paraId="71C79970" w14:textId="42F255B9" w:rsidR="00851838" w:rsidRPr="00851838" w:rsidRDefault="00851838" w:rsidP="00851838">
      <w:pPr>
        <w:pStyle w:val="2"/>
        <w:ind w:firstLine="0"/>
        <w:jc w:val="center"/>
      </w:pPr>
      <w:bookmarkStart w:id="41" w:name="_Toc137990071"/>
      <w:r>
        <w:lastRenderedPageBreak/>
        <w:t>ДОДАТОК В</w:t>
      </w:r>
      <w:bookmarkEnd w:id="41"/>
    </w:p>
    <w:p w14:paraId="11565A85" w14:textId="593AEC4C" w:rsidR="00851838" w:rsidRPr="008777A4" w:rsidRDefault="00851838" w:rsidP="00851838">
      <w:pPr>
        <w:ind w:firstLine="0"/>
        <w:jc w:val="center"/>
        <w:rPr>
          <w:b/>
          <w:bCs/>
        </w:rPr>
      </w:pPr>
      <w:r w:rsidRPr="008777A4">
        <w:rPr>
          <w:b/>
          <w:bCs/>
        </w:rPr>
        <w:t xml:space="preserve">Скріншоти публікації тез на </w:t>
      </w:r>
      <w:r w:rsidR="008777A4" w:rsidRPr="008777A4">
        <w:rPr>
          <w:b/>
          <w:bCs/>
        </w:rPr>
        <w:t>студентській науковій конференції Чернівецького національного університету імені Юрія Федьковича</w:t>
      </w:r>
    </w:p>
    <w:p w14:paraId="21442207" w14:textId="57543701" w:rsidR="00851838" w:rsidRDefault="008777A4" w:rsidP="00DE4D2E">
      <w:pPr>
        <w:ind w:hanging="426"/>
        <w:jc w:val="center"/>
        <w:rPr>
          <w:lang w:val="en-US"/>
        </w:rPr>
      </w:pPr>
      <w:r w:rsidRPr="008777A4">
        <w:rPr>
          <w:noProof/>
          <w:lang w:val="en-US"/>
        </w:rPr>
        <w:drawing>
          <wp:inline distT="0" distB="0" distL="0" distR="0" wp14:anchorId="54CEF74E" wp14:editId="02E07A8C">
            <wp:extent cx="5701105" cy="8079474"/>
            <wp:effectExtent l="0" t="0" r="0" b="0"/>
            <wp:docPr id="1042706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06973" name=""/>
                    <pic:cNvPicPr/>
                  </pic:nvPicPr>
                  <pic:blipFill>
                    <a:blip r:embed="rId58"/>
                    <a:stretch>
                      <a:fillRect/>
                    </a:stretch>
                  </pic:blipFill>
                  <pic:spPr>
                    <a:xfrm>
                      <a:off x="0" y="0"/>
                      <a:ext cx="5717534" cy="8102757"/>
                    </a:xfrm>
                    <a:prstGeom prst="rect">
                      <a:avLst/>
                    </a:prstGeom>
                  </pic:spPr>
                </pic:pic>
              </a:graphicData>
            </a:graphic>
          </wp:inline>
        </w:drawing>
      </w:r>
    </w:p>
    <w:p w14:paraId="2171A11B" w14:textId="615B6CF5" w:rsidR="008777A4" w:rsidRDefault="008777A4" w:rsidP="008777A4">
      <w:pPr>
        <w:ind w:hanging="426"/>
        <w:jc w:val="center"/>
        <w:rPr>
          <w:lang w:val="en-US"/>
        </w:rPr>
      </w:pPr>
      <w:r w:rsidRPr="008777A4">
        <w:rPr>
          <w:noProof/>
          <w:lang w:val="en-US"/>
        </w:rPr>
        <w:lastRenderedPageBreak/>
        <w:drawing>
          <wp:inline distT="0" distB="0" distL="0" distR="0" wp14:anchorId="0B6FDF6E" wp14:editId="0DABA0BD">
            <wp:extent cx="6476378" cy="8707272"/>
            <wp:effectExtent l="0" t="0" r="0" b="0"/>
            <wp:docPr id="1862604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04972" name=""/>
                    <pic:cNvPicPr/>
                  </pic:nvPicPr>
                  <pic:blipFill>
                    <a:blip r:embed="rId59"/>
                    <a:stretch>
                      <a:fillRect/>
                    </a:stretch>
                  </pic:blipFill>
                  <pic:spPr>
                    <a:xfrm>
                      <a:off x="0" y="0"/>
                      <a:ext cx="6482119" cy="8714991"/>
                    </a:xfrm>
                    <a:prstGeom prst="rect">
                      <a:avLst/>
                    </a:prstGeom>
                  </pic:spPr>
                </pic:pic>
              </a:graphicData>
            </a:graphic>
          </wp:inline>
        </w:drawing>
      </w:r>
    </w:p>
    <w:p w14:paraId="5FB84A27" w14:textId="1553AD66" w:rsidR="008777A4" w:rsidRDefault="00663FF7" w:rsidP="008777A4">
      <w:pPr>
        <w:ind w:hanging="426"/>
        <w:jc w:val="center"/>
        <w:rPr>
          <w:lang w:val="en-US"/>
        </w:rPr>
      </w:pPr>
      <w:r w:rsidRPr="00663FF7">
        <w:rPr>
          <w:noProof/>
          <w:lang w:val="en-US"/>
        </w:rPr>
        <w:lastRenderedPageBreak/>
        <w:drawing>
          <wp:inline distT="0" distB="0" distL="0" distR="0" wp14:anchorId="462FEA10" wp14:editId="26C9CAB6">
            <wp:extent cx="6409125" cy="8243248"/>
            <wp:effectExtent l="0" t="0" r="0" b="0"/>
            <wp:docPr id="324451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51415" name=""/>
                    <pic:cNvPicPr/>
                  </pic:nvPicPr>
                  <pic:blipFill>
                    <a:blip r:embed="rId60"/>
                    <a:stretch>
                      <a:fillRect/>
                    </a:stretch>
                  </pic:blipFill>
                  <pic:spPr>
                    <a:xfrm>
                      <a:off x="0" y="0"/>
                      <a:ext cx="6421338" cy="8258957"/>
                    </a:xfrm>
                    <a:prstGeom prst="rect">
                      <a:avLst/>
                    </a:prstGeom>
                  </pic:spPr>
                </pic:pic>
              </a:graphicData>
            </a:graphic>
          </wp:inline>
        </w:drawing>
      </w:r>
    </w:p>
    <w:p w14:paraId="73736FC0" w14:textId="054BABBB" w:rsidR="00663FF7" w:rsidRPr="00A77D7A" w:rsidRDefault="00663FF7" w:rsidP="008777A4">
      <w:pPr>
        <w:ind w:hanging="426"/>
        <w:jc w:val="center"/>
        <w:rPr>
          <w:lang w:val="en-US"/>
        </w:rPr>
      </w:pPr>
      <w:r w:rsidRPr="00663FF7">
        <w:rPr>
          <w:noProof/>
          <w:lang w:val="en-US"/>
        </w:rPr>
        <w:lastRenderedPageBreak/>
        <w:drawing>
          <wp:inline distT="0" distB="0" distL="0" distR="0" wp14:anchorId="4307DC4E" wp14:editId="407850E3">
            <wp:extent cx="6418314" cy="9211564"/>
            <wp:effectExtent l="0" t="0" r="0" b="0"/>
            <wp:docPr id="1239873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73463" name=""/>
                    <pic:cNvPicPr/>
                  </pic:nvPicPr>
                  <pic:blipFill>
                    <a:blip r:embed="rId61"/>
                    <a:stretch>
                      <a:fillRect/>
                    </a:stretch>
                  </pic:blipFill>
                  <pic:spPr>
                    <a:xfrm>
                      <a:off x="0" y="0"/>
                      <a:ext cx="6451076" cy="9258584"/>
                    </a:xfrm>
                    <a:prstGeom prst="rect">
                      <a:avLst/>
                    </a:prstGeom>
                  </pic:spPr>
                </pic:pic>
              </a:graphicData>
            </a:graphic>
          </wp:inline>
        </w:drawing>
      </w:r>
    </w:p>
    <w:sectPr w:rsidR="00663FF7" w:rsidRPr="00A77D7A" w:rsidSect="008C0568">
      <w:headerReference w:type="default" r:id="rId62"/>
      <w:pgSz w:w="11910" w:h="16840"/>
      <w:pgMar w:top="1134" w:right="851" w:bottom="1134" w:left="1418" w:header="397" w:footer="0" w:gutter="0"/>
      <w:pgNumType w:start="2"/>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81F19" w14:textId="77777777" w:rsidR="00126A0D" w:rsidRDefault="00126A0D" w:rsidP="00805135">
      <w:r>
        <w:separator/>
      </w:r>
    </w:p>
  </w:endnote>
  <w:endnote w:type="continuationSeparator" w:id="0">
    <w:p w14:paraId="57604611" w14:textId="77777777" w:rsidR="00126A0D" w:rsidRDefault="00126A0D" w:rsidP="00805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w:altName w:val="Nirmala UI"/>
    <w:charset w:val="00"/>
    <w:family w:val="swiss"/>
    <w:pitch w:val="variable"/>
    <w:sig w:usb0="E00082FF" w:usb1="400078FF" w:usb2="00000021" w:usb3="00000000" w:csb0="0000019F" w:csb1="00000000"/>
  </w:font>
  <w:font w:name="Wingdings">
    <w:panose1 w:val="05000000000000000000"/>
    <w:charset w:val="02"/>
    <w:family w:val="auto"/>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AR PL SungtiL GB">
    <w:panose1 w:val="00000000000000000000"/>
    <w:charset w:val="00"/>
    <w:family w:val="roman"/>
    <w:notTrueType/>
    <w:pitch w:val="default"/>
  </w:font>
  <w:font w:name="FreeSans">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BA7D8" w14:textId="77777777" w:rsidR="00E67F22" w:rsidRDefault="00E67F22">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1B6A6" w14:textId="77777777" w:rsidR="00E67F22" w:rsidRDefault="00E67F22">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AA7BD" w14:textId="77777777" w:rsidR="00E67F22" w:rsidRDefault="00E67F2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5329B" w14:textId="77777777" w:rsidR="00126A0D" w:rsidRDefault="00126A0D" w:rsidP="00805135">
      <w:r>
        <w:separator/>
      </w:r>
    </w:p>
  </w:footnote>
  <w:footnote w:type="continuationSeparator" w:id="0">
    <w:p w14:paraId="3C360B8C" w14:textId="77777777" w:rsidR="00126A0D" w:rsidRDefault="00126A0D" w:rsidP="008051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74887" w14:textId="77777777" w:rsidR="00E67F22" w:rsidRDefault="00E67F22">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F8EAC" w14:textId="77777777" w:rsidR="00E67F22" w:rsidRPr="00D94686" w:rsidRDefault="00E67F22" w:rsidP="00F100C8">
    <w:pPr>
      <w:pStyle w:val="a9"/>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5FFB9" w14:textId="77777777" w:rsidR="00E67F22" w:rsidRDefault="00E67F22">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577539"/>
      <w:docPartObj>
        <w:docPartGallery w:val="Page Numbers (Top of Page)"/>
        <w:docPartUnique/>
      </w:docPartObj>
    </w:sdtPr>
    <w:sdtContent>
      <w:p w14:paraId="16003CEF" w14:textId="77777777" w:rsidR="003117CF" w:rsidRPr="00D94686" w:rsidRDefault="00000000" w:rsidP="004615D7">
        <w:pPr>
          <w:pStyle w:val="a9"/>
          <w:jc w:val="right"/>
        </w:pPr>
        <w:r>
          <w:fldChar w:fldCharType="begin"/>
        </w:r>
        <w:r>
          <w:instrText>PAGE   \* MERGEFORMAT</w:instrText>
        </w:r>
        <w:r>
          <w:fldChar w:fldCharType="separate"/>
        </w:r>
        <w:r w:rsidR="00CF2295" w:rsidRPr="00CF2295">
          <w:rPr>
            <w:noProof/>
            <w:lang w:val="ru-RU"/>
          </w:rPr>
          <w:t>24</w:t>
        </w:r>
        <w:r>
          <w:rPr>
            <w:noProof/>
            <w:lang w:val="ru-RU"/>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F64"/>
    <w:multiLevelType w:val="multilevel"/>
    <w:tmpl w:val="4DF8952C"/>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w:eastAsia="Noto Sans" w:hAnsi="Noto Sans" w:cs="Noto Sans"/>
      </w:rPr>
    </w:lvl>
    <w:lvl w:ilvl="3">
      <w:start w:val="1"/>
      <w:numFmt w:val="bullet"/>
      <w:lvlText w:val="●"/>
      <w:lvlJc w:val="left"/>
      <w:pPr>
        <w:ind w:left="3229" w:hanging="360"/>
      </w:pPr>
      <w:rPr>
        <w:rFonts w:ascii="Noto Sans" w:eastAsia="Noto Sans" w:hAnsi="Noto Sans" w:cs="Noto San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w:eastAsia="Noto Sans" w:hAnsi="Noto Sans" w:cs="Noto Sans"/>
      </w:rPr>
    </w:lvl>
    <w:lvl w:ilvl="6">
      <w:start w:val="1"/>
      <w:numFmt w:val="bullet"/>
      <w:lvlText w:val="●"/>
      <w:lvlJc w:val="left"/>
      <w:pPr>
        <w:ind w:left="5389" w:hanging="360"/>
      </w:pPr>
      <w:rPr>
        <w:rFonts w:ascii="Noto Sans" w:eastAsia="Noto Sans" w:hAnsi="Noto Sans" w:cs="Noto San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w:eastAsia="Noto Sans" w:hAnsi="Noto Sans" w:cs="Noto Sans"/>
      </w:rPr>
    </w:lvl>
  </w:abstractNum>
  <w:abstractNum w:abstractNumId="1" w15:restartNumberingAfterBreak="0">
    <w:nsid w:val="017D4B3D"/>
    <w:multiLevelType w:val="multilevel"/>
    <w:tmpl w:val="6C88F696"/>
    <w:lvl w:ilvl="0">
      <w:start w:val="1"/>
      <w:numFmt w:val="decimal"/>
      <w:lvlText w:val="%1."/>
      <w:lvlJc w:val="left"/>
      <w:pPr>
        <w:ind w:left="399" w:hanging="284"/>
      </w:pPr>
    </w:lvl>
    <w:lvl w:ilvl="1">
      <w:numFmt w:val="bullet"/>
      <w:lvlText w:val="•"/>
      <w:lvlJc w:val="left"/>
      <w:pPr>
        <w:ind w:left="400" w:hanging="284"/>
      </w:pPr>
    </w:lvl>
    <w:lvl w:ilvl="2">
      <w:numFmt w:val="bullet"/>
      <w:lvlText w:val="•"/>
      <w:lvlJc w:val="left"/>
      <w:pPr>
        <w:ind w:left="1474" w:hanging="284"/>
      </w:pPr>
    </w:lvl>
    <w:lvl w:ilvl="3">
      <w:numFmt w:val="bullet"/>
      <w:lvlText w:val="•"/>
      <w:lvlJc w:val="left"/>
      <w:pPr>
        <w:ind w:left="2548" w:hanging="284"/>
      </w:pPr>
    </w:lvl>
    <w:lvl w:ilvl="4">
      <w:numFmt w:val="bullet"/>
      <w:lvlText w:val="•"/>
      <w:lvlJc w:val="left"/>
      <w:pPr>
        <w:ind w:left="3622" w:hanging="284"/>
      </w:pPr>
    </w:lvl>
    <w:lvl w:ilvl="5">
      <w:numFmt w:val="bullet"/>
      <w:lvlText w:val="•"/>
      <w:lvlJc w:val="left"/>
      <w:pPr>
        <w:ind w:left="4696" w:hanging="284"/>
      </w:pPr>
    </w:lvl>
    <w:lvl w:ilvl="6">
      <w:numFmt w:val="bullet"/>
      <w:lvlText w:val="•"/>
      <w:lvlJc w:val="left"/>
      <w:pPr>
        <w:ind w:left="5771" w:hanging="284"/>
      </w:pPr>
    </w:lvl>
    <w:lvl w:ilvl="7">
      <w:numFmt w:val="bullet"/>
      <w:lvlText w:val="•"/>
      <w:lvlJc w:val="left"/>
      <w:pPr>
        <w:ind w:left="6845" w:hanging="284"/>
      </w:pPr>
    </w:lvl>
    <w:lvl w:ilvl="8">
      <w:numFmt w:val="bullet"/>
      <w:lvlText w:val="•"/>
      <w:lvlJc w:val="left"/>
      <w:pPr>
        <w:ind w:left="7919" w:hanging="284"/>
      </w:pPr>
    </w:lvl>
  </w:abstractNum>
  <w:abstractNum w:abstractNumId="2" w15:restartNumberingAfterBreak="0">
    <w:nsid w:val="03840C55"/>
    <w:multiLevelType w:val="hybridMultilevel"/>
    <w:tmpl w:val="FFFFFFFF"/>
    <w:lvl w:ilvl="0" w:tplc="7A0A47B4">
      <w:start w:val="1"/>
      <w:numFmt w:val="decimal"/>
      <w:lvlText w:val="%1."/>
      <w:lvlJc w:val="left"/>
      <w:pPr>
        <w:ind w:left="399" w:hanging="284"/>
      </w:pPr>
      <w:rPr>
        <w:rFonts w:cs="Times New Roman" w:hint="default"/>
        <w:w w:val="100"/>
      </w:rPr>
    </w:lvl>
    <w:lvl w:ilvl="1" w:tplc="19C6071A">
      <w:numFmt w:val="bullet"/>
      <w:lvlText w:val="•"/>
      <w:lvlJc w:val="left"/>
      <w:pPr>
        <w:ind w:left="400" w:hanging="284"/>
      </w:pPr>
      <w:rPr>
        <w:rFonts w:hint="default"/>
      </w:rPr>
    </w:lvl>
    <w:lvl w:ilvl="2" w:tplc="DF64A590">
      <w:numFmt w:val="bullet"/>
      <w:lvlText w:val="•"/>
      <w:lvlJc w:val="left"/>
      <w:pPr>
        <w:ind w:left="1474" w:hanging="284"/>
      </w:pPr>
      <w:rPr>
        <w:rFonts w:hint="default"/>
      </w:rPr>
    </w:lvl>
    <w:lvl w:ilvl="3" w:tplc="FE6AB674">
      <w:numFmt w:val="bullet"/>
      <w:lvlText w:val="•"/>
      <w:lvlJc w:val="left"/>
      <w:pPr>
        <w:ind w:left="2548" w:hanging="284"/>
      </w:pPr>
      <w:rPr>
        <w:rFonts w:hint="default"/>
      </w:rPr>
    </w:lvl>
    <w:lvl w:ilvl="4" w:tplc="16343798">
      <w:numFmt w:val="bullet"/>
      <w:lvlText w:val="•"/>
      <w:lvlJc w:val="left"/>
      <w:pPr>
        <w:ind w:left="3622" w:hanging="284"/>
      </w:pPr>
      <w:rPr>
        <w:rFonts w:hint="default"/>
      </w:rPr>
    </w:lvl>
    <w:lvl w:ilvl="5" w:tplc="1A02FFDE">
      <w:numFmt w:val="bullet"/>
      <w:lvlText w:val="•"/>
      <w:lvlJc w:val="left"/>
      <w:pPr>
        <w:ind w:left="4696" w:hanging="284"/>
      </w:pPr>
      <w:rPr>
        <w:rFonts w:hint="default"/>
      </w:rPr>
    </w:lvl>
    <w:lvl w:ilvl="6" w:tplc="73E0C5A2">
      <w:numFmt w:val="bullet"/>
      <w:lvlText w:val="•"/>
      <w:lvlJc w:val="left"/>
      <w:pPr>
        <w:ind w:left="5771" w:hanging="284"/>
      </w:pPr>
      <w:rPr>
        <w:rFonts w:hint="default"/>
      </w:rPr>
    </w:lvl>
    <w:lvl w:ilvl="7" w:tplc="5AAAA3DA">
      <w:numFmt w:val="bullet"/>
      <w:lvlText w:val="•"/>
      <w:lvlJc w:val="left"/>
      <w:pPr>
        <w:ind w:left="6845" w:hanging="284"/>
      </w:pPr>
      <w:rPr>
        <w:rFonts w:hint="default"/>
      </w:rPr>
    </w:lvl>
    <w:lvl w:ilvl="8" w:tplc="4E662E66">
      <w:numFmt w:val="bullet"/>
      <w:lvlText w:val="•"/>
      <w:lvlJc w:val="left"/>
      <w:pPr>
        <w:ind w:left="7919" w:hanging="284"/>
      </w:pPr>
      <w:rPr>
        <w:rFonts w:hint="default"/>
      </w:rPr>
    </w:lvl>
  </w:abstractNum>
  <w:abstractNum w:abstractNumId="3" w15:restartNumberingAfterBreak="0">
    <w:nsid w:val="0A98176A"/>
    <w:multiLevelType w:val="multilevel"/>
    <w:tmpl w:val="0422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1117A0E"/>
    <w:multiLevelType w:val="multilevel"/>
    <w:tmpl w:val="59684E12"/>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w:eastAsia="Noto Sans" w:hAnsi="Noto Sans" w:cs="Noto Sans"/>
      </w:rPr>
    </w:lvl>
    <w:lvl w:ilvl="3">
      <w:start w:val="1"/>
      <w:numFmt w:val="bullet"/>
      <w:lvlText w:val="●"/>
      <w:lvlJc w:val="left"/>
      <w:pPr>
        <w:ind w:left="3229" w:hanging="360"/>
      </w:pPr>
      <w:rPr>
        <w:rFonts w:ascii="Noto Sans" w:eastAsia="Noto Sans" w:hAnsi="Noto Sans" w:cs="Noto San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w:eastAsia="Noto Sans" w:hAnsi="Noto Sans" w:cs="Noto Sans"/>
      </w:rPr>
    </w:lvl>
    <w:lvl w:ilvl="6">
      <w:start w:val="1"/>
      <w:numFmt w:val="bullet"/>
      <w:lvlText w:val="●"/>
      <w:lvlJc w:val="left"/>
      <w:pPr>
        <w:ind w:left="5389" w:hanging="360"/>
      </w:pPr>
      <w:rPr>
        <w:rFonts w:ascii="Noto Sans" w:eastAsia="Noto Sans" w:hAnsi="Noto Sans" w:cs="Noto San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w:eastAsia="Noto Sans" w:hAnsi="Noto Sans" w:cs="Noto Sans"/>
      </w:rPr>
    </w:lvl>
  </w:abstractNum>
  <w:abstractNum w:abstractNumId="5" w15:restartNumberingAfterBreak="0">
    <w:nsid w:val="18D9012D"/>
    <w:multiLevelType w:val="hybridMultilevel"/>
    <w:tmpl w:val="C5168456"/>
    <w:lvl w:ilvl="0" w:tplc="36FCBDB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6027E0"/>
    <w:multiLevelType w:val="multilevel"/>
    <w:tmpl w:val="DD243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245C4E"/>
    <w:multiLevelType w:val="multilevel"/>
    <w:tmpl w:val="E43C825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6121D45"/>
    <w:multiLevelType w:val="multilevel"/>
    <w:tmpl w:val="50AC4F52"/>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3CC4620D"/>
    <w:multiLevelType w:val="multilevel"/>
    <w:tmpl w:val="A22CF0B0"/>
    <w:lvl w:ilvl="0">
      <w:start w:val="1"/>
      <w:numFmt w:val="decimal"/>
      <w:lvlText w:val="%1."/>
      <w:lvlJc w:val="left"/>
      <w:pPr>
        <w:ind w:left="1500" w:hanging="360"/>
      </w:pPr>
      <w:rPr>
        <w:color w:val="000000"/>
      </w:r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10" w15:restartNumberingAfterBreak="0">
    <w:nsid w:val="43A72855"/>
    <w:multiLevelType w:val="multilevel"/>
    <w:tmpl w:val="EDDCDA6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15:restartNumberingAfterBreak="0">
    <w:nsid w:val="48A118AD"/>
    <w:multiLevelType w:val="hybridMultilevel"/>
    <w:tmpl w:val="D40C79C8"/>
    <w:lvl w:ilvl="0" w:tplc="71401044">
      <w:start w:val="1"/>
      <w:numFmt w:val="bullet"/>
      <w:lvlText w:val="►"/>
      <w:lvlJc w:val="left"/>
      <w:pPr>
        <w:tabs>
          <w:tab w:val="num" w:pos="720"/>
        </w:tabs>
        <w:ind w:left="720" w:hanging="360"/>
      </w:pPr>
      <w:rPr>
        <w:rFonts w:ascii="Noto Sans Symbols" w:hAnsi="Noto Sans Symbols" w:hint="default"/>
      </w:rPr>
    </w:lvl>
    <w:lvl w:ilvl="1" w:tplc="4096078A" w:tentative="1">
      <w:start w:val="1"/>
      <w:numFmt w:val="bullet"/>
      <w:lvlText w:val="►"/>
      <w:lvlJc w:val="left"/>
      <w:pPr>
        <w:tabs>
          <w:tab w:val="num" w:pos="1440"/>
        </w:tabs>
        <w:ind w:left="1440" w:hanging="360"/>
      </w:pPr>
      <w:rPr>
        <w:rFonts w:ascii="Noto Sans Symbols" w:hAnsi="Noto Sans Symbols" w:hint="default"/>
      </w:rPr>
    </w:lvl>
    <w:lvl w:ilvl="2" w:tplc="AABA133A" w:tentative="1">
      <w:start w:val="1"/>
      <w:numFmt w:val="bullet"/>
      <w:lvlText w:val="►"/>
      <w:lvlJc w:val="left"/>
      <w:pPr>
        <w:tabs>
          <w:tab w:val="num" w:pos="2160"/>
        </w:tabs>
        <w:ind w:left="2160" w:hanging="360"/>
      </w:pPr>
      <w:rPr>
        <w:rFonts w:ascii="Noto Sans Symbols" w:hAnsi="Noto Sans Symbols" w:hint="default"/>
      </w:rPr>
    </w:lvl>
    <w:lvl w:ilvl="3" w:tplc="DD082654" w:tentative="1">
      <w:start w:val="1"/>
      <w:numFmt w:val="bullet"/>
      <w:lvlText w:val="►"/>
      <w:lvlJc w:val="left"/>
      <w:pPr>
        <w:tabs>
          <w:tab w:val="num" w:pos="2880"/>
        </w:tabs>
        <w:ind w:left="2880" w:hanging="360"/>
      </w:pPr>
      <w:rPr>
        <w:rFonts w:ascii="Noto Sans Symbols" w:hAnsi="Noto Sans Symbols" w:hint="default"/>
      </w:rPr>
    </w:lvl>
    <w:lvl w:ilvl="4" w:tplc="AFF25CBA" w:tentative="1">
      <w:start w:val="1"/>
      <w:numFmt w:val="bullet"/>
      <w:lvlText w:val="►"/>
      <w:lvlJc w:val="left"/>
      <w:pPr>
        <w:tabs>
          <w:tab w:val="num" w:pos="3600"/>
        </w:tabs>
        <w:ind w:left="3600" w:hanging="360"/>
      </w:pPr>
      <w:rPr>
        <w:rFonts w:ascii="Noto Sans Symbols" w:hAnsi="Noto Sans Symbols" w:hint="default"/>
      </w:rPr>
    </w:lvl>
    <w:lvl w:ilvl="5" w:tplc="AFE22354" w:tentative="1">
      <w:start w:val="1"/>
      <w:numFmt w:val="bullet"/>
      <w:lvlText w:val="►"/>
      <w:lvlJc w:val="left"/>
      <w:pPr>
        <w:tabs>
          <w:tab w:val="num" w:pos="4320"/>
        </w:tabs>
        <w:ind w:left="4320" w:hanging="360"/>
      </w:pPr>
      <w:rPr>
        <w:rFonts w:ascii="Noto Sans Symbols" w:hAnsi="Noto Sans Symbols" w:hint="default"/>
      </w:rPr>
    </w:lvl>
    <w:lvl w:ilvl="6" w:tplc="D4CC2FCA" w:tentative="1">
      <w:start w:val="1"/>
      <w:numFmt w:val="bullet"/>
      <w:lvlText w:val="►"/>
      <w:lvlJc w:val="left"/>
      <w:pPr>
        <w:tabs>
          <w:tab w:val="num" w:pos="5040"/>
        </w:tabs>
        <w:ind w:left="5040" w:hanging="360"/>
      </w:pPr>
      <w:rPr>
        <w:rFonts w:ascii="Noto Sans Symbols" w:hAnsi="Noto Sans Symbols" w:hint="default"/>
      </w:rPr>
    </w:lvl>
    <w:lvl w:ilvl="7" w:tplc="CC44FA9A" w:tentative="1">
      <w:start w:val="1"/>
      <w:numFmt w:val="bullet"/>
      <w:lvlText w:val="►"/>
      <w:lvlJc w:val="left"/>
      <w:pPr>
        <w:tabs>
          <w:tab w:val="num" w:pos="5760"/>
        </w:tabs>
        <w:ind w:left="5760" w:hanging="360"/>
      </w:pPr>
      <w:rPr>
        <w:rFonts w:ascii="Noto Sans Symbols" w:hAnsi="Noto Sans Symbols" w:hint="default"/>
      </w:rPr>
    </w:lvl>
    <w:lvl w:ilvl="8" w:tplc="A210B41E" w:tentative="1">
      <w:start w:val="1"/>
      <w:numFmt w:val="bullet"/>
      <w:lvlText w:val="►"/>
      <w:lvlJc w:val="left"/>
      <w:pPr>
        <w:tabs>
          <w:tab w:val="num" w:pos="6480"/>
        </w:tabs>
        <w:ind w:left="6480" w:hanging="360"/>
      </w:pPr>
      <w:rPr>
        <w:rFonts w:ascii="Noto Sans Symbols" w:hAnsi="Noto Sans Symbols" w:hint="default"/>
      </w:rPr>
    </w:lvl>
  </w:abstractNum>
  <w:abstractNum w:abstractNumId="12" w15:restartNumberingAfterBreak="0">
    <w:nsid w:val="48FA6085"/>
    <w:multiLevelType w:val="multilevel"/>
    <w:tmpl w:val="0EF420A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3" w15:restartNumberingAfterBreak="0">
    <w:nsid w:val="5913700A"/>
    <w:multiLevelType w:val="hybridMultilevel"/>
    <w:tmpl w:val="36608B02"/>
    <w:lvl w:ilvl="0" w:tplc="9746C2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63BD14E6"/>
    <w:multiLevelType w:val="multilevel"/>
    <w:tmpl w:val="F8E04B74"/>
    <w:lvl w:ilvl="0">
      <w:start w:val="3"/>
      <w:numFmt w:val="bullet"/>
      <w:lvlText w:val="−"/>
      <w:lvlJc w:val="left"/>
      <w:pPr>
        <w:ind w:left="993" w:firstLine="709"/>
      </w:pPr>
      <w:rPr>
        <w:rFonts w:ascii="Noto Sans" w:eastAsia="Noto Sans" w:hAnsi="Noto Sans" w:cs="Noto San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w:eastAsia="Noto Sans" w:hAnsi="Noto Sans" w:cs="Noto Sans"/>
      </w:rPr>
    </w:lvl>
    <w:lvl w:ilvl="3">
      <w:start w:val="1"/>
      <w:numFmt w:val="bullet"/>
      <w:lvlText w:val="●"/>
      <w:lvlJc w:val="left"/>
      <w:pPr>
        <w:ind w:left="3873" w:hanging="360"/>
      </w:pPr>
      <w:rPr>
        <w:rFonts w:ascii="Noto Sans" w:eastAsia="Noto Sans" w:hAnsi="Noto Sans" w:cs="Noto San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w:eastAsia="Noto Sans" w:hAnsi="Noto Sans" w:cs="Noto Sans"/>
      </w:rPr>
    </w:lvl>
    <w:lvl w:ilvl="6">
      <w:start w:val="1"/>
      <w:numFmt w:val="bullet"/>
      <w:lvlText w:val="●"/>
      <w:lvlJc w:val="left"/>
      <w:pPr>
        <w:ind w:left="6033" w:hanging="360"/>
      </w:pPr>
      <w:rPr>
        <w:rFonts w:ascii="Noto Sans" w:eastAsia="Noto Sans" w:hAnsi="Noto Sans" w:cs="Noto San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w:eastAsia="Noto Sans" w:hAnsi="Noto Sans" w:cs="Noto Sans"/>
      </w:rPr>
    </w:lvl>
  </w:abstractNum>
  <w:abstractNum w:abstractNumId="15" w15:restartNumberingAfterBreak="0">
    <w:nsid w:val="6AE106F1"/>
    <w:multiLevelType w:val="multilevel"/>
    <w:tmpl w:val="D740450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6" w15:restartNumberingAfterBreak="0">
    <w:nsid w:val="6D3A2150"/>
    <w:multiLevelType w:val="multilevel"/>
    <w:tmpl w:val="6D90CBE2"/>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7" w15:restartNumberingAfterBreak="0">
    <w:nsid w:val="7B5B165F"/>
    <w:multiLevelType w:val="multilevel"/>
    <w:tmpl w:val="F072D110"/>
    <w:lvl w:ilvl="0">
      <w:start w:val="1"/>
      <w:numFmt w:val="bullet"/>
      <w:lvlText w:val="−"/>
      <w:lvlJc w:val="left"/>
      <w:pPr>
        <w:ind w:left="1069" w:hanging="360"/>
      </w:pPr>
      <w:rPr>
        <w:rFonts w:ascii="Noto Sans" w:eastAsia="Noto Sans" w:hAnsi="Noto Sans" w:cs="Noto San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w:eastAsia="Noto Sans" w:hAnsi="Noto Sans" w:cs="Noto Sans"/>
      </w:rPr>
    </w:lvl>
    <w:lvl w:ilvl="3">
      <w:start w:val="1"/>
      <w:numFmt w:val="bullet"/>
      <w:lvlText w:val="●"/>
      <w:lvlJc w:val="left"/>
      <w:pPr>
        <w:ind w:left="3229" w:hanging="360"/>
      </w:pPr>
      <w:rPr>
        <w:rFonts w:ascii="Noto Sans" w:eastAsia="Noto Sans" w:hAnsi="Noto Sans" w:cs="Noto San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w:eastAsia="Noto Sans" w:hAnsi="Noto Sans" w:cs="Noto Sans"/>
      </w:rPr>
    </w:lvl>
    <w:lvl w:ilvl="6">
      <w:start w:val="1"/>
      <w:numFmt w:val="bullet"/>
      <w:lvlText w:val="●"/>
      <w:lvlJc w:val="left"/>
      <w:pPr>
        <w:ind w:left="5389" w:hanging="360"/>
      </w:pPr>
      <w:rPr>
        <w:rFonts w:ascii="Noto Sans" w:eastAsia="Noto Sans" w:hAnsi="Noto Sans" w:cs="Noto San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w:eastAsia="Noto Sans" w:hAnsi="Noto Sans" w:cs="Noto Sans"/>
      </w:rPr>
    </w:lvl>
  </w:abstractNum>
  <w:num w:numId="1" w16cid:durableId="1116218522">
    <w:abstractNumId w:val="17"/>
  </w:num>
  <w:num w:numId="2" w16cid:durableId="1360203242">
    <w:abstractNumId w:val="0"/>
  </w:num>
  <w:num w:numId="3" w16cid:durableId="1702785065">
    <w:abstractNumId w:val="4"/>
  </w:num>
  <w:num w:numId="4" w16cid:durableId="1175415094">
    <w:abstractNumId w:val="1"/>
  </w:num>
  <w:num w:numId="5" w16cid:durableId="1312102113">
    <w:abstractNumId w:val="8"/>
  </w:num>
  <w:num w:numId="6" w16cid:durableId="1442067694">
    <w:abstractNumId w:val="6"/>
  </w:num>
  <w:num w:numId="7" w16cid:durableId="1532493916">
    <w:abstractNumId w:val="9"/>
  </w:num>
  <w:num w:numId="8" w16cid:durableId="1969506274">
    <w:abstractNumId w:val="10"/>
  </w:num>
  <w:num w:numId="9" w16cid:durableId="78451290">
    <w:abstractNumId w:val="7"/>
  </w:num>
  <w:num w:numId="10" w16cid:durableId="263196379">
    <w:abstractNumId w:val="14"/>
  </w:num>
  <w:num w:numId="11" w16cid:durableId="1666978227">
    <w:abstractNumId w:val="16"/>
  </w:num>
  <w:num w:numId="12" w16cid:durableId="1627391276">
    <w:abstractNumId w:val="13"/>
  </w:num>
  <w:num w:numId="13" w16cid:durableId="1367103384">
    <w:abstractNumId w:val="2"/>
  </w:num>
  <w:num w:numId="14" w16cid:durableId="173493153">
    <w:abstractNumId w:val="5"/>
  </w:num>
  <w:num w:numId="15" w16cid:durableId="2062899880">
    <w:abstractNumId w:val="3"/>
  </w:num>
  <w:num w:numId="16" w16cid:durableId="1306817280">
    <w:abstractNumId w:val="11"/>
  </w:num>
  <w:num w:numId="17" w16cid:durableId="1527253160">
    <w:abstractNumId w:val="15"/>
  </w:num>
  <w:num w:numId="18" w16cid:durableId="8508746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5AD9"/>
    <w:rsid w:val="00003DF6"/>
    <w:rsid w:val="00003EF2"/>
    <w:rsid w:val="00012D10"/>
    <w:rsid w:val="00014912"/>
    <w:rsid w:val="00022F0A"/>
    <w:rsid w:val="00024315"/>
    <w:rsid w:val="00024624"/>
    <w:rsid w:val="00030A5D"/>
    <w:rsid w:val="000326F0"/>
    <w:rsid w:val="00044DE4"/>
    <w:rsid w:val="00050946"/>
    <w:rsid w:val="00072440"/>
    <w:rsid w:val="000739A5"/>
    <w:rsid w:val="000828A9"/>
    <w:rsid w:val="00082DDA"/>
    <w:rsid w:val="00084B58"/>
    <w:rsid w:val="0008705D"/>
    <w:rsid w:val="000913CD"/>
    <w:rsid w:val="000920D3"/>
    <w:rsid w:val="000A349C"/>
    <w:rsid w:val="000A4F31"/>
    <w:rsid w:val="000B19ED"/>
    <w:rsid w:val="000B3F34"/>
    <w:rsid w:val="000B597E"/>
    <w:rsid w:val="000C1DFE"/>
    <w:rsid w:val="000C60A0"/>
    <w:rsid w:val="000C6C50"/>
    <w:rsid w:val="000D01A8"/>
    <w:rsid w:val="000D3EAF"/>
    <w:rsid w:val="000E3419"/>
    <w:rsid w:val="000E3D52"/>
    <w:rsid w:val="000E3E04"/>
    <w:rsid w:val="000F3B71"/>
    <w:rsid w:val="0010549C"/>
    <w:rsid w:val="00112371"/>
    <w:rsid w:val="00114C8A"/>
    <w:rsid w:val="00116F29"/>
    <w:rsid w:val="00125953"/>
    <w:rsid w:val="00126015"/>
    <w:rsid w:val="00126A0D"/>
    <w:rsid w:val="00130561"/>
    <w:rsid w:val="00134297"/>
    <w:rsid w:val="001373AB"/>
    <w:rsid w:val="0014051E"/>
    <w:rsid w:val="00145696"/>
    <w:rsid w:val="0014700A"/>
    <w:rsid w:val="00152B28"/>
    <w:rsid w:val="00153997"/>
    <w:rsid w:val="00154766"/>
    <w:rsid w:val="00156484"/>
    <w:rsid w:val="001572E7"/>
    <w:rsid w:val="00166A4B"/>
    <w:rsid w:val="00172F5C"/>
    <w:rsid w:val="00174FCB"/>
    <w:rsid w:val="001775E6"/>
    <w:rsid w:val="00180FED"/>
    <w:rsid w:val="001911BA"/>
    <w:rsid w:val="00191F3A"/>
    <w:rsid w:val="001957EA"/>
    <w:rsid w:val="00196FDE"/>
    <w:rsid w:val="001A0C8A"/>
    <w:rsid w:val="001A3FD9"/>
    <w:rsid w:val="001A45A3"/>
    <w:rsid w:val="001B16E2"/>
    <w:rsid w:val="001B2647"/>
    <w:rsid w:val="001B5B95"/>
    <w:rsid w:val="001B6528"/>
    <w:rsid w:val="001C15A6"/>
    <w:rsid w:val="001C274A"/>
    <w:rsid w:val="001C279A"/>
    <w:rsid w:val="001C6535"/>
    <w:rsid w:val="001C67CC"/>
    <w:rsid w:val="001D028E"/>
    <w:rsid w:val="001D040E"/>
    <w:rsid w:val="001D4BA7"/>
    <w:rsid w:val="001D4D85"/>
    <w:rsid w:val="001E27CF"/>
    <w:rsid w:val="001E377C"/>
    <w:rsid w:val="001E51BB"/>
    <w:rsid w:val="001F3640"/>
    <w:rsid w:val="00207511"/>
    <w:rsid w:val="00210F88"/>
    <w:rsid w:val="002160CE"/>
    <w:rsid w:val="002227EF"/>
    <w:rsid w:val="00222AEA"/>
    <w:rsid w:val="00225AD9"/>
    <w:rsid w:val="00235618"/>
    <w:rsid w:val="0026563D"/>
    <w:rsid w:val="00267087"/>
    <w:rsid w:val="002701F4"/>
    <w:rsid w:val="002815B2"/>
    <w:rsid w:val="00285A42"/>
    <w:rsid w:val="00292E90"/>
    <w:rsid w:val="00294118"/>
    <w:rsid w:val="00294286"/>
    <w:rsid w:val="00294982"/>
    <w:rsid w:val="00294F29"/>
    <w:rsid w:val="00296AD4"/>
    <w:rsid w:val="002A15AE"/>
    <w:rsid w:val="002B370F"/>
    <w:rsid w:val="002C2B51"/>
    <w:rsid w:val="002C4BA9"/>
    <w:rsid w:val="002D02BA"/>
    <w:rsid w:val="002D1DC9"/>
    <w:rsid w:val="002D26D6"/>
    <w:rsid w:val="002D6FF2"/>
    <w:rsid w:val="002E34FF"/>
    <w:rsid w:val="002F0E68"/>
    <w:rsid w:val="002F1F7A"/>
    <w:rsid w:val="002F5AC0"/>
    <w:rsid w:val="002F6B34"/>
    <w:rsid w:val="00301C91"/>
    <w:rsid w:val="00307083"/>
    <w:rsid w:val="003117CF"/>
    <w:rsid w:val="00312D16"/>
    <w:rsid w:val="003149E0"/>
    <w:rsid w:val="00314DFA"/>
    <w:rsid w:val="0031618D"/>
    <w:rsid w:val="00323A7D"/>
    <w:rsid w:val="00323BDD"/>
    <w:rsid w:val="00324687"/>
    <w:rsid w:val="0032538C"/>
    <w:rsid w:val="0032554C"/>
    <w:rsid w:val="0032607A"/>
    <w:rsid w:val="00327C8B"/>
    <w:rsid w:val="00327F53"/>
    <w:rsid w:val="003377B8"/>
    <w:rsid w:val="00347919"/>
    <w:rsid w:val="003521CA"/>
    <w:rsid w:val="00354882"/>
    <w:rsid w:val="00355AA4"/>
    <w:rsid w:val="00355C3E"/>
    <w:rsid w:val="0035654C"/>
    <w:rsid w:val="00361A86"/>
    <w:rsid w:val="00362035"/>
    <w:rsid w:val="00364563"/>
    <w:rsid w:val="00364779"/>
    <w:rsid w:val="00370043"/>
    <w:rsid w:val="00375A23"/>
    <w:rsid w:val="0037745B"/>
    <w:rsid w:val="0038234E"/>
    <w:rsid w:val="003831B6"/>
    <w:rsid w:val="00392D08"/>
    <w:rsid w:val="00394A52"/>
    <w:rsid w:val="003A0E4F"/>
    <w:rsid w:val="003A242E"/>
    <w:rsid w:val="003A2A06"/>
    <w:rsid w:val="003B146B"/>
    <w:rsid w:val="003C026B"/>
    <w:rsid w:val="003C220A"/>
    <w:rsid w:val="003C55A4"/>
    <w:rsid w:val="003C7021"/>
    <w:rsid w:val="003C72BE"/>
    <w:rsid w:val="003D7C7D"/>
    <w:rsid w:val="003F03B3"/>
    <w:rsid w:val="003F1D2B"/>
    <w:rsid w:val="003F34BD"/>
    <w:rsid w:val="003F67D4"/>
    <w:rsid w:val="0040280B"/>
    <w:rsid w:val="00406592"/>
    <w:rsid w:val="0041602C"/>
    <w:rsid w:val="00427C7B"/>
    <w:rsid w:val="00431B2C"/>
    <w:rsid w:val="00431BAF"/>
    <w:rsid w:val="00432C96"/>
    <w:rsid w:val="00432FA0"/>
    <w:rsid w:val="00436AF1"/>
    <w:rsid w:val="00437A33"/>
    <w:rsid w:val="0044247F"/>
    <w:rsid w:val="0044270B"/>
    <w:rsid w:val="004448D7"/>
    <w:rsid w:val="00445B08"/>
    <w:rsid w:val="00451557"/>
    <w:rsid w:val="004515EE"/>
    <w:rsid w:val="0045689F"/>
    <w:rsid w:val="00456AE4"/>
    <w:rsid w:val="00457C6E"/>
    <w:rsid w:val="004615D7"/>
    <w:rsid w:val="00463246"/>
    <w:rsid w:val="00463D9A"/>
    <w:rsid w:val="00467AD1"/>
    <w:rsid w:val="00470B6C"/>
    <w:rsid w:val="00481B3B"/>
    <w:rsid w:val="00482ED2"/>
    <w:rsid w:val="00487AE7"/>
    <w:rsid w:val="004B0450"/>
    <w:rsid w:val="004B2A2D"/>
    <w:rsid w:val="004B376B"/>
    <w:rsid w:val="004B55B7"/>
    <w:rsid w:val="004B68A7"/>
    <w:rsid w:val="004C2E41"/>
    <w:rsid w:val="004C6AA9"/>
    <w:rsid w:val="004C6B0A"/>
    <w:rsid w:val="004D01E4"/>
    <w:rsid w:val="004D3E84"/>
    <w:rsid w:val="004D57AD"/>
    <w:rsid w:val="004D70E1"/>
    <w:rsid w:val="004D73D2"/>
    <w:rsid w:val="004D769A"/>
    <w:rsid w:val="004E1B8B"/>
    <w:rsid w:val="004E68E6"/>
    <w:rsid w:val="004F0A7A"/>
    <w:rsid w:val="004F1F9A"/>
    <w:rsid w:val="004F22A4"/>
    <w:rsid w:val="00503E80"/>
    <w:rsid w:val="0051046C"/>
    <w:rsid w:val="00522505"/>
    <w:rsid w:val="00537198"/>
    <w:rsid w:val="005405BE"/>
    <w:rsid w:val="00540E58"/>
    <w:rsid w:val="00544DDC"/>
    <w:rsid w:val="005551C3"/>
    <w:rsid w:val="00555A15"/>
    <w:rsid w:val="005561F3"/>
    <w:rsid w:val="0056112A"/>
    <w:rsid w:val="005631E3"/>
    <w:rsid w:val="00563D5C"/>
    <w:rsid w:val="00571052"/>
    <w:rsid w:val="00572E53"/>
    <w:rsid w:val="00576CF6"/>
    <w:rsid w:val="00577AC1"/>
    <w:rsid w:val="00581D11"/>
    <w:rsid w:val="00591E28"/>
    <w:rsid w:val="00594CA6"/>
    <w:rsid w:val="00596850"/>
    <w:rsid w:val="005970E8"/>
    <w:rsid w:val="00597947"/>
    <w:rsid w:val="005A1B1F"/>
    <w:rsid w:val="005B2ABE"/>
    <w:rsid w:val="005B32F5"/>
    <w:rsid w:val="005B6D27"/>
    <w:rsid w:val="005C311D"/>
    <w:rsid w:val="005C43A8"/>
    <w:rsid w:val="005C6BBD"/>
    <w:rsid w:val="005C6F27"/>
    <w:rsid w:val="005D46C7"/>
    <w:rsid w:val="005D71BD"/>
    <w:rsid w:val="005D7AE2"/>
    <w:rsid w:val="005E0143"/>
    <w:rsid w:val="005E24DD"/>
    <w:rsid w:val="005E6AC3"/>
    <w:rsid w:val="005E7C4B"/>
    <w:rsid w:val="005F023D"/>
    <w:rsid w:val="005F191B"/>
    <w:rsid w:val="005F5413"/>
    <w:rsid w:val="00600281"/>
    <w:rsid w:val="00601431"/>
    <w:rsid w:val="00601A7E"/>
    <w:rsid w:val="006028C1"/>
    <w:rsid w:val="00604510"/>
    <w:rsid w:val="00606AF5"/>
    <w:rsid w:val="00610409"/>
    <w:rsid w:val="0061209B"/>
    <w:rsid w:val="006126F8"/>
    <w:rsid w:val="006163BE"/>
    <w:rsid w:val="00633B27"/>
    <w:rsid w:val="006378AD"/>
    <w:rsid w:val="00642DE9"/>
    <w:rsid w:val="00645172"/>
    <w:rsid w:val="00647A50"/>
    <w:rsid w:val="00653E52"/>
    <w:rsid w:val="00656000"/>
    <w:rsid w:val="00661B94"/>
    <w:rsid w:val="00663FF7"/>
    <w:rsid w:val="006660C0"/>
    <w:rsid w:val="006705A8"/>
    <w:rsid w:val="00670CEB"/>
    <w:rsid w:val="00672898"/>
    <w:rsid w:val="00673B72"/>
    <w:rsid w:val="0068242B"/>
    <w:rsid w:val="00682AA9"/>
    <w:rsid w:val="006865FD"/>
    <w:rsid w:val="00687604"/>
    <w:rsid w:val="006909E2"/>
    <w:rsid w:val="0069100E"/>
    <w:rsid w:val="006962CA"/>
    <w:rsid w:val="00697553"/>
    <w:rsid w:val="006A20D0"/>
    <w:rsid w:val="006A22F8"/>
    <w:rsid w:val="006B0D18"/>
    <w:rsid w:val="006C03F4"/>
    <w:rsid w:val="006C4AA8"/>
    <w:rsid w:val="006D0A75"/>
    <w:rsid w:val="006D3940"/>
    <w:rsid w:val="006D4F99"/>
    <w:rsid w:val="006D7AD8"/>
    <w:rsid w:val="006F5F35"/>
    <w:rsid w:val="006F6E10"/>
    <w:rsid w:val="0070361E"/>
    <w:rsid w:val="00707920"/>
    <w:rsid w:val="00710707"/>
    <w:rsid w:val="007218A5"/>
    <w:rsid w:val="0072431D"/>
    <w:rsid w:val="0072646D"/>
    <w:rsid w:val="00727F3B"/>
    <w:rsid w:val="00731117"/>
    <w:rsid w:val="007338BB"/>
    <w:rsid w:val="00737089"/>
    <w:rsid w:val="00740EFF"/>
    <w:rsid w:val="007411C8"/>
    <w:rsid w:val="00742B7A"/>
    <w:rsid w:val="007434CD"/>
    <w:rsid w:val="00744016"/>
    <w:rsid w:val="0075263E"/>
    <w:rsid w:val="00752896"/>
    <w:rsid w:val="00754333"/>
    <w:rsid w:val="007606AA"/>
    <w:rsid w:val="007622C8"/>
    <w:rsid w:val="007747C2"/>
    <w:rsid w:val="007821B6"/>
    <w:rsid w:val="00782D7E"/>
    <w:rsid w:val="00786212"/>
    <w:rsid w:val="007964A7"/>
    <w:rsid w:val="007A7E1C"/>
    <w:rsid w:val="007C58EA"/>
    <w:rsid w:val="007D275A"/>
    <w:rsid w:val="007D7F0B"/>
    <w:rsid w:val="007E028E"/>
    <w:rsid w:val="007E1221"/>
    <w:rsid w:val="007E16E3"/>
    <w:rsid w:val="007E68B8"/>
    <w:rsid w:val="00805135"/>
    <w:rsid w:val="00807C9E"/>
    <w:rsid w:val="00810A87"/>
    <w:rsid w:val="00812830"/>
    <w:rsid w:val="00812CC8"/>
    <w:rsid w:val="00824332"/>
    <w:rsid w:val="00826612"/>
    <w:rsid w:val="008273D1"/>
    <w:rsid w:val="00832A79"/>
    <w:rsid w:val="008348E7"/>
    <w:rsid w:val="0083547F"/>
    <w:rsid w:val="008354AE"/>
    <w:rsid w:val="00837C1F"/>
    <w:rsid w:val="00840F0C"/>
    <w:rsid w:val="00843C99"/>
    <w:rsid w:val="008458C9"/>
    <w:rsid w:val="00851838"/>
    <w:rsid w:val="008550B0"/>
    <w:rsid w:val="00857847"/>
    <w:rsid w:val="00860C85"/>
    <w:rsid w:val="008649B0"/>
    <w:rsid w:val="00866DB5"/>
    <w:rsid w:val="00876774"/>
    <w:rsid w:val="00876CD5"/>
    <w:rsid w:val="008777A4"/>
    <w:rsid w:val="00877C1D"/>
    <w:rsid w:val="00883E41"/>
    <w:rsid w:val="00884513"/>
    <w:rsid w:val="00884CDF"/>
    <w:rsid w:val="00885813"/>
    <w:rsid w:val="008925BC"/>
    <w:rsid w:val="00895103"/>
    <w:rsid w:val="008A197D"/>
    <w:rsid w:val="008A2125"/>
    <w:rsid w:val="008A7A01"/>
    <w:rsid w:val="008B126A"/>
    <w:rsid w:val="008B2CEE"/>
    <w:rsid w:val="008C0568"/>
    <w:rsid w:val="008C75B2"/>
    <w:rsid w:val="008D0BDF"/>
    <w:rsid w:val="008D1B37"/>
    <w:rsid w:val="008E0E5B"/>
    <w:rsid w:val="008E55C7"/>
    <w:rsid w:val="008F1522"/>
    <w:rsid w:val="008F277E"/>
    <w:rsid w:val="008F3267"/>
    <w:rsid w:val="008F4832"/>
    <w:rsid w:val="00902356"/>
    <w:rsid w:val="00905CE9"/>
    <w:rsid w:val="00907316"/>
    <w:rsid w:val="0091607C"/>
    <w:rsid w:val="0091796E"/>
    <w:rsid w:val="00922CE6"/>
    <w:rsid w:val="0092457A"/>
    <w:rsid w:val="00940823"/>
    <w:rsid w:val="00943940"/>
    <w:rsid w:val="00945AFC"/>
    <w:rsid w:val="00950DC8"/>
    <w:rsid w:val="00955525"/>
    <w:rsid w:val="00957597"/>
    <w:rsid w:val="009648ED"/>
    <w:rsid w:val="00964A70"/>
    <w:rsid w:val="00970180"/>
    <w:rsid w:val="009702E4"/>
    <w:rsid w:val="009704CB"/>
    <w:rsid w:val="00981D0C"/>
    <w:rsid w:val="00982F4F"/>
    <w:rsid w:val="0098778D"/>
    <w:rsid w:val="00992E0D"/>
    <w:rsid w:val="00992F69"/>
    <w:rsid w:val="009938A4"/>
    <w:rsid w:val="0099681F"/>
    <w:rsid w:val="009A7A54"/>
    <w:rsid w:val="009B356D"/>
    <w:rsid w:val="009B4F8C"/>
    <w:rsid w:val="009C08C8"/>
    <w:rsid w:val="009C09E8"/>
    <w:rsid w:val="009C3FC3"/>
    <w:rsid w:val="009C6CFD"/>
    <w:rsid w:val="009C7A4D"/>
    <w:rsid w:val="009D67F2"/>
    <w:rsid w:val="009E0D0F"/>
    <w:rsid w:val="009E2CD3"/>
    <w:rsid w:val="009F1D35"/>
    <w:rsid w:val="009F39C2"/>
    <w:rsid w:val="009F4202"/>
    <w:rsid w:val="009F6B84"/>
    <w:rsid w:val="00A01EDC"/>
    <w:rsid w:val="00A10A68"/>
    <w:rsid w:val="00A17031"/>
    <w:rsid w:val="00A208FA"/>
    <w:rsid w:val="00A220A6"/>
    <w:rsid w:val="00A24A32"/>
    <w:rsid w:val="00A26C8C"/>
    <w:rsid w:val="00A32DF3"/>
    <w:rsid w:val="00A33DCA"/>
    <w:rsid w:val="00A35C6A"/>
    <w:rsid w:val="00A4479A"/>
    <w:rsid w:val="00A51508"/>
    <w:rsid w:val="00A62519"/>
    <w:rsid w:val="00A64FAE"/>
    <w:rsid w:val="00A65893"/>
    <w:rsid w:val="00A70918"/>
    <w:rsid w:val="00A717A5"/>
    <w:rsid w:val="00A71AA0"/>
    <w:rsid w:val="00A75B96"/>
    <w:rsid w:val="00A77D7A"/>
    <w:rsid w:val="00A848C1"/>
    <w:rsid w:val="00AA52A7"/>
    <w:rsid w:val="00AA5912"/>
    <w:rsid w:val="00AA5E61"/>
    <w:rsid w:val="00AA6E1D"/>
    <w:rsid w:val="00AB54FF"/>
    <w:rsid w:val="00AB6DE3"/>
    <w:rsid w:val="00AC0340"/>
    <w:rsid w:val="00AC43A2"/>
    <w:rsid w:val="00AC68A4"/>
    <w:rsid w:val="00AC726A"/>
    <w:rsid w:val="00AD0200"/>
    <w:rsid w:val="00AD11C2"/>
    <w:rsid w:val="00AD454D"/>
    <w:rsid w:val="00AD5CBF"/>
    <w:rsid w:val="00AD6DEB"/>
    <w:rsid w:val="00AE2B63"/>
    <w:rsid w:val="00AE695D"/>
    <w:rsid w:val="00AF03D9"/>
    <w:rsid w:val="00AF47E7"/>
    <w:rsid w:val="00AF5B24"/>
    <w:rsid w:val="00AF6F12"/>
    <w:rsid w:val="00B070A3"/>
    <w:rsid w:val="00B10F7A"/>
    <w:rsid w:val="00B13441"/>
    <w:rsid w:val="00B137D3"/>
    <w:rsid w:val="00B147B9"/>
    <w:rsid w:val="00B20C08"/>
    <w:rsid w:val="00B262C0"/>
    <w:rsid w:val="00B26D59"/>
    <w:rsid w:val="00B34BA1"/>
    <w:rsid w:val="00B40FE4"/>
    <w:rsid w:val="00B4195F"/>
    <w:rsid w:val="00B53FE0"/>
    <w:rsid w:val="00B62135"/>
    <w:rsid w:val="00B62CCA"/>
    <w:rsid w:val="00B707E1"/>
    <w:rsid w:val="00B70B5A"/>
    <w:rsid w:val="00B73EB9"/>
    <w:rsid w:val="00B765D3"/>
    <w:rsid w:val="00B767FD"/>
    <w:rsid w:val="00B76A1E"/>
    <w:rsid w:val="00B8618C"/>
    <w:rsid w:val="00B87CA9"/>
    <w:rsid w:val="00B9415F"/>
    <w:rsid w:val="00B94AC0"/>
    <w:rsid w:val="00BA0274"/>
    <w:rsid w:val="00BA60A9"/>
    <w:rsid w:val="00BB5110"/>
    <w:rsid w:val="00BD005B"/>
    <w:rsid w:val="00BD2B94"/>
    <w:rsid w:val="00BD37A8"/>
    <w:rsid w:val="00BD52A1"/>
    <w:rsid w:val="00BD5F9A"/>
    <w:rsid w:val="00BE1F97"/>
    <w:rsid w:val="00BE7505"/>
    <w:rsid w:val="00BF621E"/>
    <w:rsid w:val="00C0061F"/>
    <w:rsid w:val="00C0427C"/>
    <w:rsid w:val="00C103D1"/>
    <w:rsid w:val="00C21193"/>
    <w:rsid w:val="00C27FF5"/>
    <w:rsid w:val="00C3755E"/>
    <w:rsid w:val="00C4482F"/>
    <w:rsid w:val="00C52A39"/>
    <w:rsid w:val="00C52CEE"/>
    <w:rsid w:val="00C538F5"/>
    <w:rsid w:val="00C54026"/>
    <w:rsid w:val="00C54A7F"/>
    <w:rsid w:val="00C56255"/>
    <w:rsid w:val="00C600F7"/>
    <w:rsid w:val="00C634E7"/>
    <w:rsid w:val="00C7079C"/>
    <w:rsid w:val="00C80374"/>
    <w:rsid w:val="00C827E1"/>
    <w:rsid w:val="00C82A36"/>
    <w:rsid w:val="00C964A9"/>
    <w:rsid w:val="00CA4500"/>
    <w:rsid w:val="00CB0D2D"/>
    <w:rsid w:val="00CB425D"/>
    <w:rsid w:val="00CB6F9A"/>
    <w:rsid w:val="00CC0737"/>
    <w:rsid w:val="00CC1F8F"/>
    <w:rsid w:val="00CC378C"/>
    <w:rsid w:val="00CD353E"/>
    <w:rsid w:val="00CE6418"/>
    <w:rsid w:val="00CF1105"/>
    <w:rsid w:val="00CF2295"/>
    <w:rsid w:val="00CF4F4F"/>
    <w:rsid w:val="00CF71C6"/>
    <w:rsid w:val="00D10625"/>
    <w:rsid w:val="00D11A53"/>
    <w:rsid w:val="00D12628"/>
    <w:rsid w:val="00D16193"/>
    <w:rsid w:val="00D24020"/>
    <w:rsid w:val="00D25087"/>
    <w:rsid w:val="00D2537D"/>
    <w:rsid w:val="00D26390"/>
    <w:rsid w:val="00D31F5B"/>
    <w:rsid w:val="00D3412C"/>
    <w:rsid w:val="00D36737"/>
    <w:rsid w:val="00D45580"/>
    <w:rsid w:val="00D51F52"/>
    <w:rsid w:val="00D529E9"/>
    <w:rsid w:val="00D55ED7"/>
    <w:rsid w:val="00D70192"/>
    <w:rsid w:val="00D70B39"/>
    <w:rsid w:val="00D72084"/>
    <w:rsid w:val="00D778C5"/>
    <w:rsid w:val="00D80773"/>
    <w:rsid w:val="00D87C09"/>
    <w:rsid w:val="00D90A2C"/>
    <w:rsid w:val="00D93F7D"/>
    <w:rsid w:val="00D94686"/>
    <w:rsid w:val="00D94955"/>
    <w:rsid w:val="00D95325"/>
    <w:rsid w:val="00D96078"/>
    <w:rsid w:val="00DA3DCF"/>
    <w:rsid w:val="00DB03C4"/>
    <w:rsid w:val="00DB66B5"/>
    <w:rsid w:val="00DC5D99"/>
    <w:rsid w:val="00DD0331"/>
    <w:rsid w:val="00DD6470"/>
    <w:rsid w:val="00DE0281"/>
    <w:rsid w:val="00DE066F"/>
    <w:rsid w:val="00DE2DDD"/>
    <w:rsid w:val="00DE4D2E"/>
    <w:rsid w:val="00DF1B59"/>
    <w:rsid w:val="00DF7C45"/>
    <w:rsid w:val="00E06820"/>
    <w:rsid w:val="00E109B7"/>
    <w:rsid w:val="00E14A74"/>
    <w:rsid w:val="00E177D6"/>
    <w:rsid w:val="00E17F96"/>
    <w:rsid w:val="00E17FA9"/>
    <w:rsid w:val="00E22C43"/>
    <w:rsid w:val="00E25AFA"/>
    <w:rsid w:val="00E26AE6"/>
    <w:rsid w:val="00E26F4D"/>
    <w:rsid w:val="00E308CD"/>
    <w:rsid w:val="00E50474"/>
    <w:rsid w:val="00E51C48"/>
    <w:rsid w:val="00E54700"/>
    <w:rsid w:val="00E6413F"/>
    <w:rsid w:val="00E645BB"/>
    <w:rsid w:val="00E67CB4"/>
    <w:rsid w:val="00E67F22"/>
    <w:rsid w:val="00E72A2F"/>
    <w:rsid w:val="00E746B0"/>
    <w:rsid w:val="00E85A11"/>
    <w:rsid w:val="00E92CFA"/>
    <w:rsid w:val="00EB5214"/>
    <w:rsid w:val="00EB6659"/>
    <w:rsid w:val="00ED17F2"/>
    <w:rsid w:val="00EE31F1"/>
    <w:rsid w:val="00EE424A"/>
    <w:rsid w:val="00EE54A9"/>
    <w:rsid w:val="00EE746F"/>
    <w:rsid w:val="00EF0FB4"/>
    <w:rsid w:val="00EF16FF"/>
    <w:rsid w:val="00EF22EE"/>
    <w:rsid w:val="00F03BC5"/>
    <w:rsid w:val="00F05702"/>
    <w:rsid w:val="00F07F22"/>
    <w:rsid w:val="00F100C8"/>
    <w:rsid w:val="00F13DB6"/>
    <w:rsid w:val="00F247C4"/>
    <w:rsid w:val="00F25C16"/>
    <w:rsid w:val="00F43A8C"/>
    <w:rsid w:val="00F505C6"/>
    <w:rsid w:val="00F53F2B"/>
    <w:rsid w:val="00F56772"/>
    <w:rsid w:val="00F57A71"/>
    <w:rsid w:val="00F67F92"/>
    <w:rsid w:val="00F73134"/>
    <w:rsid w:val="00F75066"/>
    <w:rsid w:val="00F93F17"/>
    <w:rsid w:val="00F965CB"/>
    <w:rsid w:val="00F97FF0"/>
    <w:rsid w:val="00FA31DA"/>
    <w:rsid w:val="00FB302A"/>
    <w:rsid w:val="00FC227F"/>
    <w:rsid w:val="00FC25C2"/>
    <w:rsid w:val="00FD25F5"/>
    <w:rsid w:val="00FD3965"/>
    <w:rsid w:val="00FD5DD4"/>
    <w:rsid w:val="00FE44A6"/>
    <w:rsid w:val="00FE5439"/>
    <w:rsid w:val="00FE71C8"/>
    <w:rsid w:val="00FF63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3F2C3"/>
  <w15:docId w15:val="{71415D13-828F-4787-BC06-A442A5ED0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1Обычный"/>
    <w:qFormat/>
    <w:rsid w:val="00470B6C"/>
    <w:pPr>
      <w:ind w:firstLine="720"/>
      <w:jc w:val="left"/>
    </w:pPr>
  </w:style>
  <w:style w:type="paragraph" w:styleId="1">
    <w:name w:val="heading 1"/>
    <w:basedOn w:val="a"/>
    <w:next w:val="2"/>
    <w:link w:val="10"/>
    <w:uiPriority w:val="9"/>
    <w:qFormat/>
    <w:rsid w:val="00992E0D"/>
    <w:pPr>
      <w:keepNext/>
      <w:pageBreakBefore/>
      <w:snapToGrid w:val="0"/>
      <w:ind w:firstLine="0"/>
      <w:jc w:val="center"/>
      <w:outlineLvl w:val="0"/>
    </w:pPr>
    <w:rPr>
      <w:b/>
      <w:bCs/>
      <w:caps/>
      <w:sz w:val="36"/>
      <w:szCs w:val="32"/>
    </w:rPr>
  </w:style>
  <w:style w:type="paragraph" w:styleId="2">
    <w:name w:val="heading 2"/>
    <w:basedOn w:val="a"/>
    <w:next w:val="a"/>
    <w:link w:val="20"/>
    <w:uiPriority w:val="9"/>
    <w:unhideWhenUsed/>
    <w:qFormat/>
    <w:rsid w:val="00992E0D"/>
    <w:pPr>
      <w:keepNext/>
      <w:keepLines/>
      <w:outlineLvl w:val="1"/>
    </w:pPr>
    <w:rPr>
      <w:rFonts w:eastAsiaTheme="majorEastAsia" w:cstheme="majorBidi"/>
      <w:b/>
      <w:color w:val="000000" w:themeColor="text1"/>
      <w:sz w:val="32"/>
      <w:szCs w:val="26"/>
    </w:rPr>
  </w:style>
  <w:style w:type="paragraph" w:styleId="3">
    <w:name w:val="heading 3"/>
    <w:basedOn w:val="a"/>
    <w:next w:val="a"/>
    <w:link w:val="30"/>
    <w:uiPriority w:val="9"/>
    <w:unhideWhenUsed/>
    <w:qFormat/>
    <w:rsid w:val="00FD3965"/>
    <w:pPr>
      <w:keepNext/>
      <w:ind w:firstLine="706"/>
      <w:outlineLvl w:val="2"/>
    </w:pPr>
    <w:rPr>
      <w:rFonts w:eastAsia="AR PL SungtiL GB" w:cs="FreeSans"/>
      <w:b/>
    </w:rPr>
  </w:style>
  <w:style w:type="paragraph" w:styleId="4">
    <w:name w:val="heading 4"/>
    <w:basedOn w:val="a"/>
    <w:next w:val="a"/>
    <w:link w:val="40"/>
    <w:uiPriority w:val="9"/>
    <w:semiHidden/>
    <w:unhideWhenUsed/>
    <w:qFormat/>
    <w:rsid w:val="00EE4E46"/>
    <w:pPr>
      <w:keepNext/>
      <w:keepLines/>
      <w:spacing w:before="200" w:line="720" w:lineRule="auto"/>
      <w:ind w:firstLine="0"/>
      <w:outlineLvl w:val="3"/>
    </w:pPr>
    <w:rPr>
      <w:rFonts w:eastAsiaTheme="majorEastAsia" w:cstheme="majorBidi"/>
      <w:b/>
      <w:iCs/>
      <w:color w:val="000000" w:themeColor="text1"/>
    </w:rPr>
  </w:style>
  <w:style w:type="paragraph" w:styleId="5">
    <w:name w:val="heading 5"/>
    <w:basedOn w:val="a"/>
    <w:next w:val="a"/>
    <w:uiPriority w:val="9"/>
    <w:semiHidden/>
    <w:unhideWhenUsed/>
    <w:qFormat/>
    <w:rsid w:val="00563D5C"/>
    <w:pPr>
      <w:keepNext/>
      <w:keepLines/>
      <w:spacing w:before="220" w:after="40"/>
      <w:outlineLvl w:val="4"/>
    </w:pPr>
    <w:rPr>
      <w:b/>
      <w:sz w:val="22"/>
      <w:szCs w:val="22"/>
    </w:rPr>
  </w:style>
  <w:style w:type="paragraph" w:styleId="6">
    <w:name w:val="heading 6"/>
    <w:basedOn w:val="a"/>
    <w:next w:val="a"/>
    <w:uiPriority w:val="9"/>
    <w:semiHidden/>
    <w:unhideWhenUsed/>
    <w:qFormat/>
    <w:rsid w:val="00563D5C"/>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563D5C"/>
    <w:tblPr>
      <w:tblCellMar>
        <w:top w:w="0" w:type="dxa"/>
        <w:left w:w="0" w:type="dxa"/>
        <w:bottom w:w="0" w:type="dxa"/>
        <w:right w:w="0" w:type="dxa"/>
      </w:tblCellMar>
    </w:tblPr>
  </w:style>
  <w:style w:type="paragraph" w:styleId="a3">
    <w:name w:val="Title"/>
    <w:basedOn w:val="a"/>
    <w:next w:val="a"/>
    <w:uiPriority w:val="10"/>
    <w:qFormat/>
    <w:rsid w:val="00563D5C"/>
    <w:pPr>
      <w:keepNext/>
      <w:keepLines/>
      <w:spacing w:before="480" w:after="120"/>
    </w:pPr>
    <w:rPr>
      <w:b/>
      <w:sz w:val="72"/>
      <w:szCs w:val="72"/>
    </w:rPr>
  </w:style>
  <w:style w:type="table" w:customStyle="1" w:styleId="TableNormal0">
    <w:name w:val="Table Normal"/>
    <w:rsid w:val="00563D5C"/>
    <w:tblPr>
      <w:tblCellMar>
        <w:top w:w="0" w:type="dxa"/>
        <w:left w:w="0" w:type="dxa"/>
        <w:bottom w:w="0" w:type="dxa"/>
        <w:right w:w="0" w:type="dxa"/>
      </w:tblCellMar>
    </w:tblPr>
  </w:style>
  <w:style w:type="table" w:customStyle="1" w:styleId="TableNormal1">
    <w:name w:val="Table Normal"/>
    <w:rsid w:val="00563D5C"/>
    <w:tblPr>
      <w:tblCellMar>
        <w:top w:w="0" w:type="dxa"/>
        <w:left w:w="0" w:type="dxa"/>
        <w:bottom w:w="0" w:type="dxa"/>
        <w:right w:w="0" w:type="dxa"/>
      </w:tblCellMar>
    </w:tblPr>
  </w:style>
  <w:style w:type="paragraph" w:styleId="a4">
    <w:name w:val="No Spacing"/>
    <w:aliases w:val="Код"/>
    <w:uiPriority w:val="1"/>
    <w:qFormat/>
    <w:rsid w:val="00CE27E7"/>
    <w:pPr>
      <w:spacing w:line="240" w:lineRule="auto"/>
    </w:pPr>
    <w:rPr>
      <w:i/>
      <w:sz w:val="24"/>
      <w:szCs w:val="24"/>
      <w:lang w:val="ru-RU"/>
    </w:rPr>
  </w:style>
  <w:style w:type="character" w:customStyle="1" w:styleId="30">
    <w:name w:val="Заголовок 3 Знак"/>
    <w:basedOn w:val="a0"/>
    <w:link w:val="3"/>
    <w:uiPriority w:val="9"/>
    <w:rsid w:val="00FD3965"/>
    <w:rPr>
      <w:rFonts w:eastAsia="AR PL SungtiL GB" w:cs="FreeSans"/>
      <w:b/>
    </w:rPr>
  </w:style>
  <w:style w:type="character" w:customStyle="1" w:styleId="10">
    <w:name w:val="Заголовок 1 Знак"/>
    <w:basedOn w:val="a0"/>
    <w:link w:val="1"/>
    <w:uiPriority w:val="9"/>
    <w:rsid w:val="00992E0D"/>
    <w:rPr>
      <w:b/>
      <w:bCs/>
      <w:caps/>
      <w:sz w:val="36"/>
      <w:szCs w:val="32"/>
    </w:rPr>
  </w:style>
  <w:style w:type="character" w:customStyle="1" w:styleId="20">
    <w:name w:val="Заголовок 2 Знак"/>
    <w:basedOn w:val="a0"/>
    <w:link w:val="2"/>
    <w:uiPriority w:val="9"/>
    <w:rsid w:val="00992E0D"/>
    <w:rPr>
      <w:rFonts w:eastAsiaTheme="majorEastAsia" w:cstheme="majorBidi"/>
      <w:b/>
      <w:color w:val="000000" w:themeColor="text1"/>
      <w:sz w:val="32"/>
      <w:szCs w:val="26"/>
    </w:rPr>
  </w:style>
  <w:style w:type="character" w:styleId="a5">
    <w:name w:val="Hyperlink"/>
    <w:uiPriority w:val="99"/>
    <w:unhideWhenUsed/>
    <w:rsid w:val="0085016C"/>
    <w:rPr>
      <w:color w:val="0000FF"/>
      <w:u w:val="single"/>
    </w:rPr>
  </w:style>
  <w:style w:type="paragraph" w:styleId="a6">
    <w:name w:val="Normal (Web)"/>
    <w:basedOn w:val="a"/>
    <w:uiPriority w:val="99"/>
    <w:semiHidden/>
    <w:unhideWhenUsed/>
    <w:rsid w:val="0085016C"/>
    <w:pPr>
      <w:spacing w:before="100" w:beforeAutospacing="1" w:after="100" w:afterAutospacing="1" w:line="240" w:lineRule="auto"/>
      <w:ind w:firstLine="0"/>
    </w:pPr>
    <w:rPr>
      <w:rFonts w:eastAsia="Batang"/>
      <w:sz w:val="24"/>
      <w:szCs w:val="24"/>
      <w:lang w:eastAsia="ko-KR"/>
    </w:rPr>
  </w:style>
  <w:style w:type="paragraph" w:styleId="11">
    <w:name w:val="toc 1"/>
    <w:basedOn w:val="a"/>
    <w:next w:val="a"/>
    <w:autoRedefine/>
    <w:uiPriority w:val="39"/>
    <w:unhideWhenUsed/>
    <w:rsid w:val="00EB6659"/>
    <w:pPr>
      <w:tabs>
        <w:tab w:val="left" w:pos="720"/>
        <w:tab w:val="right" w:leader="dot" w:pos="9923"/>
      </w:tabs>
      <w:spacing w:after="40"/>
      <w:ind w:firstLine="0"/>
    </w:pPr>
    <w:rPr>
      <w:bCs/>
      <w:caps/>
      <w:noProof/>
      <w:szCs w:val="20"/>
    </w:rPr>
  </w:style>
  <w:style w:type="paragraph" w:styleId="21">
    <w:name w:val="toc 2"/>
    <w:basedOn w:val="a"/>
    <w:next w:val="a"/>
    <w:autoRedefine/>
    <w:uiPriority w:val="39"/>
    <w:unhideWhenUsed/>
    <w:rsid w:val="00507606"/>
    <w:pPr>
      <w:tabs>
        <w:tab w:val="right" w:leader="dot" w:pos="9911"/>
      </w:tabs>
      <w:spacing w:after="60"/>
      <w:ind w:left="360" w:firstLine="0"/>
    </w:pPr>
    <w:rPr>
      <w:bCs/>
      <w:noProof/>
    </w:rPr>
  </w:style>
  <w:style w:type="paragraph" w:styleId="22">
    <w:name w:val="Body Text 2"/>
    <w:basedOn w:val="a"/>
    <w:link w:val="23"/>
    <w:uiPriority w:val="99"/>
    <w:semiHidden/>
    <w:unhideWhenUsed/>
    <w:rsid w:val="0085016C"/>
    <w:pPr>
      <w:spacing w:after="120" w:line="480" w:lineRule="auto"/>
    </w:pPr>
  </w:style>
  <w:style w:type="character" w:customStyle="1" w:styleId="23">
    <w:name w:val="Основний текст 2 Знак"/>
    <w:basedOn w:val="a0"/>
    <w:link w:val="22"/>
    <w:uiPriority w:val="99"/>
    <w:semiHidden/>
    <w:rsid w:val="0085016C"/>
    <w:rPr>
      <w:rFonts w:ascii="Times New Roman" w:hAnsi="Times New Roman" w:cs="Times New Roman"/>
      <w:sz w:val="28"/>
      <w:lang w:eastAsia="ru-RU"/>
    </w:rPr>
  </w:style>
  <w:style w:type="paragraph" w:styleId="a7">
    <w:name w:val="List Paragraph"/>
    <w:basedOn w:val="a"/>
    <w:uiPriority w:val="34"/>
    <w:qFormat/>
    <w:rsid w:val="0085016C"/>
    <w:pPr>
      <w:ind w:left="720"/>
      <w:contextualSpacing/>
    </w:pPr>
  </w:style>
  <w:style w:type="paragraph" w:customStyle="1" w:styleId="Standard">
    <w:name w:val="Standard"/>
    <w:uiPriority w:val="99"/>
    <w:rsid w:val="0085016C"/>
    <w:pPr>
      <w:suppressAutoHyphens/>
      <w:autoSpaceDN w:val="0"/>
    </w:pPr>
    <w:rPr>
      <w:kern w:val="3"/>
      <w:lang w:val="ru-RU"/>
    </w:rPr>
  </w:style>
  <w:style w:type="paragraph" w:customStyle="1" w:styleId="12">
    <w:name w:val="Стиль1"/>
    <w:basedOn w:val="Standard"/>
    <w:uiPriority w:val="99"/>
    <w:rsid w:val="0085016C"/>
    <w:pPr>
      <w:jc w:val="center"/>
    </w:pPr>
  </w:style>
  <w:style w:type="paragraph" w:customStyle="1" w:styleId="Textbody">
    <w:name w:val="Text body"/>
    <w:basedOn w:val="Standard"/>
    <w:uiPriority w:val="99"/>
    <w:rsid w:val="0085016C"/>
    <w:pPr>
      <w:widowControl w:val="0"/>
      <w:spacing w:after="120"/>
    </w:pPr>
    <w:rPr>
      <w:rFonts w:eastAsia="Calibri"/>
      <w:lang w:val="uk-UA" w:eastAsia="en-US"/>
    </w:rPr>
  </w:style>
  <w:style w:type="paragraph" w:customStyle="1" w:styleId="TableContents">
    <w:name w:val="Table Contents"/>
    <w:basedOn w:val="Standard"/>
    <w:uiPriority w:val="99"/>
    <w:rsid w:val="0085016C"/>
    <w:pPr>
      <w:suppressLineNumbers/>
    </w:pPr>
  </w:style>
  <w:style w:type="paragraph" w:customStyle="1" w:styleId="H4">
    <w:name w:val="H4"/>
    <w:basedOn w:val="a"/>
    <w:next w:val="a"/>
    <w:uiPriority w:val="99"/>
    <w:rsid w:val="0085016C"/>
    <w:pPr>
      <w:keepNext/>
      <w:snapToGrid w:val="0"/>
      <w:spacing w:before="100" w:after="100" w:line="240" w:lineRule="auto"/>
      <w:ind w:firstLine="567"/>
      <w:outlineLvl w:val="4"/>
    </w:pPr>
    <w:rPr>
      <w:b/>
      <w:sz w:val="24"/>
      <w:szCs w:val="24"/>
      <w:lang w:val="ru-RU"/>
    </w:rPr>
  </w:style>
  <w:style w:type="paragraph" w:styleId="a8">
    <w:name w:val="Revision"/>
    <w:hidden/>
    <w:uiPriority w:val="99"/>
    <w:semiHidden/>
    <w:rsid w:val="00A977B5"/>
    <w:pPr>
      <w:spacing w:line="240" w:lineRule="auto"/>
    </w:pPr>
  </w:style>
  <w:style w:type="character" w:customStyle="1" w:styleId="13">
    <w:name w:val="Неразрешенное упоминание1"/>
    <w:basedOn w:val="a0"/>
    <w:uiPriority w:val="99"/>
    <w:semiHidden/>
    <w:unhideWhenUsed/>
    <w:rsid w:val="00837F0D"/>
    <w:rPr>
      <w:color w:val="605E5C"/>
      <w:shd w:val="clear" w:color="auto" w:fill="E1DFDD"/>
    </w:rPr>
  </w:style>
  <w:style w:type="character" w:customStyle="1" w:styleId="40">
    <w:name w:val="Заголовок 4 Знак"/>
    <w:basedOn w:val="a0"/>
    <w:link w:val="4"/>
    <w:uiPriority w:val="9"/>
    <w:rsid w:val="00EE4E46"/>
    <w:rPr>
      <w:rFonts w:ascii="Times New Roman" w:eastAsiaTheme="majorEastAsia" w:hAnsi="Times New Roman" w:cstheme="majorBidi"/>
      <w:b/>
      <w:iCs/>
      <w:color w:val="000000" w:themeColor="text1"/>
      <w:sz w:val="28"/>
      <w:lang w:eastAsia="ru-RU"/>
    </w:rPr>
  </w:style>
  <w:style w:type="paragraph" w:styleId="31">
    <w:name w:val="toc 3"/>
    <w:basedOn w:val="a"/>
    <w:next w:val="a"/>
    <w:autoRedefine/>
    <w:uiPriority w:val="39"/>
    <w:unhideWhenUsed/>
    <w:rsid w:val="00507606"/>
    <w:pPr>
      <w:tabs>
        <w:tab w:val="right" w:leader="dot" w:pos="9911"/>
      </w:tabs>
      <w:spacing w:after="60"/>
      <w:ind w:left="720" w:firstLine="0"/>
    </w:pPr>
  </w:style>
  <w:style w:type="paragraph" w:styleId="41">
    <w:name w:val="toc 4"/>
    <w:basedOn w:val="a"/>
    <w:next w:val="a"/>
    <w:autoRedefine/>
    <w:uiPriority w:val="39"/>
    <w:unhideWhenUsed/>
    <w:rsid w:val="00507606"/>
    <w:pPr>
      <w:tabs>
        <w:tab w:val="right" w:leader="dot" w:pos="9911"/>
      </w:tabs>
      <w:ind w:left="1080" w:firstLine="0"/>
    </w:pPr>
  </w:style>
  <w:style w:type="paragraph" w:styleId="a9">
    <w:name w:val="header"/>
    <w:basedOn w:val="a"/>
    <w:link w:val="aa"/>
    <w:uiPriority w:val="99"/>
    <w:unhideWhenUsed/>
    <w:rsid w:val="00300922"/>
    <w:pPr>
      <w:tabs>
        <w:tab w:val="center" w:pos="4819"/>
        <w:tab w:val="right" w:pos="9639"/>
      </w:tabs>
      <w:spacing w:line="240" w:lineRule="auto"/>
    </w:pPr>
  </w:style>
  <w:style w:type="character" w:customStyle="1" w:styleId="aa">
    <w:name w:val="Верхній колонтитул Знак"/>
    <w:basedOn w:val="a0"/>
    <w:link w:val="a9"/>
    <w:uiPriority w:val="99"/>
    <w:rsid w:val="00300922"/>
    <w:rPr>
      <w:rFonts w:ascii="Times New Roman" w:hAnsi="Times New Roman" w:cs="Times New Roman"/>
      <w:sz w:val="28"/>
      <w:lang w:eastAsia="ru-RU"/>
    </w:rPr>
  </w:style>
  <w:style w:type="paragraph" w:styleId="ab">
    <w:name w:val="footer"/>
    <w:basedOn w:val="a"/>
    <w:link w:val="ac"/>
    <w:uiPriority w:val="99"/>
    <w:unhideWhenUsed/>
    <w:rsid w:val="00300922"/>
    <w:pPr>
      <w:tabs>
        <w:tab w:val="center" w:pos="4819"/>
        <w:tab w:val="right" w:pos="9639"/>
      </w:tabs>
      <w:spacing w:line="240" w:lineRule="auto"/>
    </w:pPr>
  </w:style>
  <w:style w:type="character" w:customStyle="1" w:styleId="ac">
    <w:name w:val="Нижній колонтитул Знак"/>
    <w:basedOn w:val="a0"/>
    <w:link w:val="ab"/>
    <w:uiPriority w:val="99"/>
    <w:rsid w:val="00300922"/>
    <w:rPr>
      <w:rFonts w:ascii="Times New Roman" w:hAnsi="Times New Roman" w:cs="Times New Roman"/>
      <w:sz w:val="28"/>
      <w:lang w:eastAsia="ru-RU"/>
    </w:rPr>
  </w:style>
  <w:style w:type="paragraph" w:styleId="ad">
    <w:name w:val="Body Text"/>
    <w:basedOn w:val="a"/>
    <w:link w:val="ae"/>
    <w:uiPriority w:val="99"/>
    <w:semiHidden/>
    <w:unhideWhenUsed/>
    <w:rsid w:val="003D5CA9"/>
    <w:pPr>
      <w:spacing w:after="120"/>
    </w:pPr>
  </w:style>
  <w:style w:type="character" w:customStyle="1" w:styleId="ae">
    <w:name w:val="Основний текст Знак"/>
    <w:basedOn w:val="a0"/>
    <w:link w:val="ad"/>
    <w:rsid w:val="003D5CA9"/>
    <w:rPr>
      <w:rFonts w:ascii="Times New Roman" w:hAnsi="Times New Roman" w:cs="Times New Roman"/>
      <w:sz w:val="28"/>
      <w:lang w:eastAsia="ru-RU"/>
    </w:rPr>
  </w:style>
  <w:style w:type="character" w:customStyle="1" w:styleId="14">
    <w:name w:val="Незакрита згадка1"/>
    <w:basedOn w:val="a0"/>
    <w:uiPriority w:val="99"/>
    <w:semiHidden/>
    <w:unhideWhenUsed/>
    <w:rsid w:val="00F14F03"/>
    <w:rPr>
      <w:color w:val="605E5C"/>
      <w:shd w:val="clear" w:color="auto" w:fill="E1DFDD"/>
    </w:rPr>
  </w:style>
  <w:style w:type="paragraph" w:styleId="af">
    <w:name w:val="Subtitle"/>
    <w:basedOn w:val="a"/>
    <w:next w:val="a"/>
    <w:uiPriority w:val="11"/>
    <w:qFormat/>
    <w:rsid w:val="00563D5C"/>
    <w:pPr>
      <w:keepNext/>
      <w:keepLines/>
      <w:spacing w:before="360" w:after="80"/>
    </w:pPr>
    <w:rPr>
      <w:rFonts w:ascii="Georgia" w:eastAsia="Georgia" w:hAnsi="Georgia" w:cs="Georgia"/>
      <w:i/>
      <w:color w:val="666666"/>
      <w:sz w:val="48"/>
      <w:szCs w:val="48"/>
    </w:rPr>
  </w:style>
  <w:style w:type="table" w:customStyle="1" w:styleId="af0">
    <w:basedOn w:val="TableNormal1"/>
    <w:rsid w:val="00563D5C"/>
    <w:tblPr>
      <w:tblStyleRowBandSize w:val="1"/>
      <w:tblStyleColBandSize w:val="1"/>
    </w:tblPr>
  </w:style>
  <w:style w:type="table" w:customStyle="1" w:styleId="af1">
    <w:basedOn w:val="TableNormal1"/>
    <w:rsid w:val="00563D5C"/>
    <w:tblPr>
      <w:tblStyleRowBandSize w:val="1"/>
      <w:tblStyleColBandSize w:val="1"/>
    </w:tblPr>
  </w:style>
  <w:style w:type="table" w:customStyle="1" w:styleId="af2">
    <w:basedOn w:val="TableNormal0"/>
    <w:rsid w:val="00563D5C"/>
    <w:tblPr>
      <w:tblStyleRowBandSize w:val="1"/>
      <w:tblStyleColBandSize w:val="1"/>
    </w:tblPr>
  </w:style>
  <w:style w:type="character" w:styleId="af3">
    <w:name w:val="FollowedHyperlink"/>
    <w:basedOn w:val="a0"/>
    <w:uiPriority w:val="99"/>
    <w:semiHidden/>
    <w:unhideWhenUsed/>
    <w:rsid w:val="002D6FF2"/>
    <w:rPr>
      <w:color w:val="954F72" w:themeColor="followedHyperlink"/>
      <w:u w:val="single"/>
    </w:rPr>
  </w:style>
  <w:style w:type="table" w:styleId="af4">
    <w:name w:val="Table Grid"/>
    <w:basedOn w:val="a1"/>
    <w:uiPriority w:val="39"/>
    <w:rsid w:val="00A10A68"/>
    <w:pPr>
      <w:spacing w:line="240" w:lineRule="auto"/>
      <w:ind w:firstLine="0"/>
      <w:jc w:val="left"/>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0"/>
    <w:uiPriority w:val="99"/>
    <w:semiHidden/>
    <w:unhideWhenUsed/>
    <w:rsid w:val="00DD6470"/>
    <w:rPr>
      <w:sz w:val="16"/>
      <w:szCs w:val="16"/>
    </w:rPr>
  </w:style>
  <w:style w:type="paragraph" w:styleId="af6">
    <w:name w:val="annotation text"/>
    <w:basedOn w:val="a"/>
    <w:link w:val="af7"/>
    <w:uiPriority w:val="99"/>
    <w:semiHidden/>
    <w:unhideWhenUsed/>
    <w:rsid w:val="00DD6470"/>
    <w:pPr>
      <w:spacing w:line="240" w:lineRule="auto"/>
    </w:pPr>
    <w:rPr>
      <w:sz w:val="20"/>
      <w:szCs w:val="20"/>
    </w:rPr>
  </w:style>
  <w:style w:type="character" w:customStyle="1" w:styleId="af7">
    <w:name w:val="Текст примітки Знак"/>
    <w:basedOn w:val="a0"/>
    <w:link w:val="af6"/>
    <w:uiPriority w:val="99"/>
    <w:semiHidden/>
    <w:rsid w:val="00DD6470"/>
    <w:rPr>
      <w:sz w:val="20"/>
      <w:szCs w:val="20"/>
    </w:rPr>
  </w:style>
  <w:style w:type="paragraph" w:styleId="af8">
    <w:name w:val="annotation subject"/>
    <w:basedOn w:val="af6"/>
    <w:next w:val="af6"/>
    <w:link w:val="af9"/>
    <w:uiPriority w:val="99"/>
    <w:semiHidden/>
    <w:unhideWhenUsed/>
    <w:rsid w:val="00DD6470"/>
    <w:rPr>
      <w:b/>
      <w:bCs/>
    </w:rPr>
  </w:style>
  <w:style w:type="character" w:customStyle="1" w:styleId="af9">
    <w:name w:val="Тема примітки Знак"/>
    <w:basedOn w:val="af7"/>
    <w:link w:val="af8"/>
    <w:uiPriority w:val="99"/>
    <w:semiHidden/>
    <w:rsid w:val="00DD6470"/>
    <w:rPr>
      <w:b/>
      <w:bCs/>
      <w:sz w:val="20"/>
      <w:szCs w:val="20"/>
    </w:rPr>
  </w:style>
  <w:style w:type="paragraph" w:styleId="afa">
    <w:name w:val="Balloon Text"/>
    <w:basedOn w:val="a"/>
    <w:link w:val="afb"/>
    <w:uiPriority w:val="99"/>
    <w:semiHidden/>
    <w:unhideWhenUsed/>
    <w:rsid w:val="00DD6470"/>
    <w:pPr>
      <w:spacing w:line="240" w:lineRule="auto"/>
    </w:pPr>
    <w:rPr>
      <w:rFonts w:ascii="Tahoma" w:hAnsi="Tahoma" w:cs="Tahoma"/>
      <w:sz w:val="16"/>
      <w:szCs w:val="16"/>
    </w:rPr>
  </w:style>
  <w:style w:type="character" w:customStyle="1" w:styleId="afb">
    <w:name w:val="Текст у виносці Знак"/>
    <w:basedOn w:val="a0"/>
    <w:link w:val="afa"/>
    <w:uiPriority w:val="99"/>
    <w:semiHidden/>
    <w:rsid w:val="00DD6470"/>
    <w:rPr>
      <w:rFonts w:ascii="Tahoma" w:hAnsi="Tahoma" w:cs="Tahoma"/>
      <w:sz w:val="16"/>
      <w:szCs w:val="16"/>
    </w:rPr>
  </w:style>
  <w:style w:type="character" w:styleId="afc">
    <w:name w:val="Unresolved Mention"/>
    <w:basedOn w:val="a0"/>
    <w:uiPriority w:val="99"/>
    <w:semiHidden/>
    <w:unhideWhenUsed/>
    <w:rsid w:val="00180F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8915">
      <w:bodyDiv w:val="1"/>
      <w:marLeft w:val="0"/>
      <w:marRight w:val="0"/>
      <w:marTop w:val="0"/>
      <w:marBottom w:val="0"/>
      <w:divBdr>
        <w:top w:val="none" w:sz="0" w:space="0" w:color="auto"/>
        <w:left w:val="none" w:sz="0" w:space="0" w:color="auto"/>
        <w:bottom w:val="none" w:sz="0" w:space="0" w:color="auto"/>
        <w:right w:val="none" w:sz="0" w:space="0" w:color="auto"/>
      </w:divBdr>
    </w:div>
    <w:div w:id="30542251">
      <w:bodyDiv w:val="1"/>
      <w:marLeft w:val="0"/>
      <w:marRight w:val="0"/>
      <w:marTop w:val="0"/>
      <w:marBottom w:val="0"/>
      <w:divBdr>
        <w:top w:val="none" w:sz="0" w:space="0" w:color="auto"/>
        <w:left w:val="none" w:sz="0" w:space="0" w:color="auto"/>
        <w:bottom w:val="none" w:sz="0" w:space="0" w:color="auto"/>
        <w:right w:val="none" w:sz="0" w:space="0" w:color="auto"/>
      </w:divBdr>
      <w:divsChild>
        <w:div w:id="1930769762">
          <w:marLeft w:val="0"/>
          <w:marRight w:val="0"/>
          <w:marTop w:val="0"/>
          <w:marBottom w:val="0"/>
          <w:divBdr>
            <w:top w:val="none" w:sz="0" w:space="0" w:color="auto"/>
            <w:left w:val="none" w:sz="0" w:space="0" w:color="auto"/>
            <w:bottom w:val="none" w:sz="0" w:space="0" w:color="auto"/>
            <w:right w:val="none" w:sz="0" w:space="0" w:color="auto"/>
          </w:divBdr>
          <w:divsChild>
            <w:div w:id="1714112002">
              <w:marLeft w:val="0"/>
              <w:marRight w:val="0"/>
              <w:marTop w:val="0"/>
              <w:marBottom w:val="0"/>
              <w:divBdr>
                <w:top w:val="none" w:sz="0" w:space="0" w:color="auto"/>
                <w:left w:val="none" w:sz="0" w:space="0" w:color="auto"/>
                <w:bottom w:val="none" w:sz="0" w:space="0" w:color="auto"/>
                <w:right w:val="none" w:sz="0" w:space="0" w:color="auto"/>
              </w:divBdr>
            </w:div>
            <w:div w:id="1296908695">
              <w:marLeft w:val="0"/>
              <w:marRight w:val="0"/>
              <w:marTop w:val="0"/>
              <w:marBottom w:val="0"/>
              <w:divBdr>
                <w:top w:val="none" w:sz="0" w:space="0" w:color="auto"/>
                <w:left w:val="none" w:sz="0" w:space="0" w:color="auto"/>
                <w:bottom w:val="none" w:sz="0" w:space="0" w:color="auto"/>
                <w:right w:val="none" w:sz="0" w:space="0" w:color="auto"/>
              </w:divBdr>
            </w:div>
            <w:div w:id="1280837690">
              <w:marLeft w:val="0"/>
              <w:marRight w:val="0"/>
              <w:marTop w:val="0"/>
              <w:marBottom w:val="0"/>
              <w:divBdr>
                <w:top w:val="none" w:sz="0" w:space="0" w:color="auto"/>
                <w:left w:val="none" w:sz="0" w:space="0" w:color="auto"/>
                <w:bottom w:val="none" w:sz="0" w:space="0" w:color="auto"/>
                <w:right w:val="none" w:sz="0" w:space="0" w:color="auto"/>
              </w:divBdr>
            </w:div>
            <w:div w:id="822814853">
              <w:marLeft w:val="0"/>
              <w:marRight w:val="0"/>
              <w:marTop w:val="0"/>
              <w:marBottom w:val="0"/>
              <w:divBdr>
                <w:top w:val="none" w:sz="0" w:space="0" w:color="auto"/>
                <w:left w:val="none" w:sz="0" w:space="0" w:color="auto"/>
                <w:bottom w:val="none" w:sz="0" w:space="0" w:color="auto"/>
                <w:right w:val="none" w:sz="0" w:space="0" w:color="auto"/>
              </w:divBdr>
            </w:div>
            <w:div w:id="456217624">
              <w:marLeft w:val="0"/>
              <w:marRight w:val="0"/>
              <w:marTop w:val="0"/>
              <w:marBottom w:val="0"/>
              <w:divBdr>
                <w:top w:val="none" w:sz="0" w:space="0" w:color="auto"/>
                <w:left w:val="none" w:sz="0" w:space="0" w:color="auto"/>
                <w:bottom w:val="none" w:sz="0" w:space="0" w:color="auto"/>
                <w:right w:val="none" w:sz="0" w:space="0" w:color="auto"/>
              </w:divBdr>
            </w:div>
            <w:div w:id="1202010108">
              <w:marLeft w:val="0"/>
              <w:marRight w:val="0"/>
              <w:marTop w:val="0"/>
              <w:marBottom w:val="0"/>
              <w:divBdr>
                <w:top w:val="none" w:sz="0" w:space="0" w:color="auto"/>
                <w:left w:val="none" w:sz="0" w:space="0" w:color="auto"/>
                <w:bottom w:val="none" w:sz="0" w:space="0" w:color="auto"/>
                <w:right w:val="none" w:sz="0" w:space="0" w:color="auto"/>
              </w:divBdr>
            </w:div>
            <w:div w:id="1721005839">
              <w:marLeft w:val="0"/>
              <w:marRight w:val="0"/>
              <w:marTop w:val="0"/>
              <w:marBottom w:val="0"/>
              <w:divBdr>
                <w:top w:val="none" w:sz="0" w:space="0" w:color="auto"/>
                <w:left w:val="none" w:sz="0" w:space="0" w:color="auto"/>
                <w:bottom w:val="none" w:sz="0" w:space="0" w:color="auto"/>
                <w:right w:val="none" w:sz="0" w:space="0" w:color="auto"/>
              </w:divBdr>
            </w:div>
            <w:div w:id="798183496">
              <w:marLeft w:val="0"/>
              <w:marRight w:val="0"/>
              <w:marTop w:val="0"/>
              <w:marBottom w:val="0"/>
              <w:divBdr>
                <w:top w:val="none" w:sz="0" w:space="0" w:color="auto"/>
                <w:left w:val="none" w:sz="0" w:space="0" w:color="auto"/>
                <w:bottom w:val="none" w:sz="0" w:space="0" w:color="auto"/>
                <w:right w:val="none" w:sz="0" w:space="0" w:color="auto"/>
              </w:divBdr>
            </w:div>
            <w:div w:id="2054768682">
              <w:marLeft w:val="0"/>
              <w:marRight w:val="0"/>
              <w:marTop w:val="0"/>
              <w:marBottom w:val="0"/>
              <w:divBdr>
                <w:top w:val="none" w:sz="0" w:space="0" w:color="auto"/>
                <w:left w:val="none" w:sz="0" w:space="0" w:color="auto"/>
                <w:bottom w:val="none" w:sz="0" w:space="0" w:color="auto"/>
                <w:right w:val="none" w:sz="0" w:space="0" w:color="auto"/>
              </w:divBdr>
            </w:div>
            <w:div w:id="416825326">
              <w:marLeft w:val="0"/>
              <w:marRight w:val="0"/>
              <w:marTop w:val="0"/>
              <w:marBottom w:val="0"/>
              <w:divBdr>
                <w:top w:val="none" w:sz="0" w:space="0" w:color="auto"/>
                <w:left w:val="none" w:sz="0" w:space="0" w:color="auto"/>
                <w:bottom w:val="none" w:sz="0" w:space="0" w:color="auto"/>
                <w:right w:val="none" w:sz="0" w:space="0" w:color="auto"/>
              </w:divBdr>
            </w:div>
            <w:div w:id="972560162">
              <w:marLeft w:val="0"/>
              <w:marRight w:val="0"/>
              <w:marTop w:val="0"/>
              <w:marBottom w:val="0"/>
              <w:divBdr>
                <w:top w:val="none" w:sz="0" w:space="0" w:color="auto"/>
                <w:left w:val="none" w:sz="0" w:space="0" w:color="auto"/>
                <w:bottom w:val="none" w:sz="0" w:space="0" w:color="auto"/>
                <w:right w:val="none" w:sz="0" w:space="0" w:color="auto"/>
              </w:divBdr>
            </w:div>
            <w:div w:id="296689047">
              <w:marLeft w:val="0"/>
              <w:marRight w:val="0"/>
              <w:marTop w:val="0"/>
              <w:marBottom w:val="0"/>
              <w:divBdr>
                <w:top w:val="none" w:sz="0" w:space="0" w:color="auto"/>
                <w:left w:val="none" w:sz="0" w:space="0" w:color="auto"/>
                <w:bottom w:val="none" w:sz="0" w:space="0" w:color="auto"/>
                <w:right w:val="none" w:sz="0" w:space="0" w:color="auto"/>
              </w:divBdr>
            </w:div>
            <w:div w:id="846286267">
              <w:marLeft w:val="0"/>
              <w:marRight w:val="0"/>
              <w:marTop w:val="0"/>
              <w:marBottom w:val="0"/>
              <w:divBdr>
                <w:top w:val="none" w:sz="0" w:space="0" w:color="auto"/>
                <w:left w:val="none" w:sz="0" w:space="0" w:color="auto"/>
                <w:bottom w:val="none" w:sz="0" w:space="0" w:color="auto"/>
                <w:right w:val="none" w:sz="0" w:space="0" w:color="auto"/>
              </w:divBdr>
            </w:div>
            <w:div w:id="429279061">
              <w:marLeft w:val="0"/>
              <w:marRight w:val="0"/>
              <w:marTop w:val="0"/>
              <w:marBottom w:val="0"/>
              <w:divBdr>
                <w:top w:val="none" w:sz="0" w:space="0" w:color="auto"/>
                <w:left w:val="none" w:sz="0" w:space="0" w:color="auto"/>
                <w:bottom w:val="none" w:sz="0" w:space="0" w:color="auto"/>
                <w:right w:val="none" w:sz="0" w:space="0" w:color="auto"/>
              </w:divBdr>
            </w:div>
            <w:div w:id="501816628">
              <w:marLeft w:val="0"/>
              <w:marRight w:val="0"/>
              <w:marTop w:val="0"/>
              <w:marBottom w:val="0"/>
              <w:divBdr>
                <w:top w:val="none" w:sz="0" w:space="0" w:color="auto"/>
                <w:left w:val="none" w:sz="0" w:space="0" w:color="auto"/>
                <w:bottom w:val="none" w:sz="0" w:space="0" w:color="auto"/>
                <w:right w:val="none" w:sz="0" w:space="0" w:color="auto"/>
              </w:divBdr>
            </w:div>
            <w:div w:id="1934698932">
              <w:marLeft w:val="0"/>
              <w:marRight w:val="0"/>
              <w:marTop w:val="0"/>
              <w:marBottom w:val="0"/>
              <w:divBdr>
                <w:top w:val="none" w:sz="0" w:space="0" w:color="auto"/>
                <w:left w:val="none" w:sz="0" w:space="0" w:color="auto"/>
                <w:bottom w:val="none" w:sz="0" w:space="0" w:color="auto"/>
                <w:right w:val="none" w:sz="0" w:space="0" w:color="auto"/>
              </w:divBdr>
            </w:div>
            <w:div w:id="1952590712">
              <w:marLeft w:val="0"/>
              <w:marRight w:val="0"/>
              <w:marTop w:val="0"/>
              <w:marBottom w:val="0"/>
              <w:divBdr>
                <w:top w:val="none" w:sz="0" w:space="0" w:color="auto"/>
                <w:left w:val="none" w:sz="0" w:space="0" w:color="auto"/>
                <w:bottom w:val="none" w:sz="0" w:space="0" w:color="auto"/>
                <w:right w:val="none" w:sz="0" w:space="0" w:color="auto"/>
              </w:divBdr>
            </w:div>
            <w:div w:id="604383437">
              <w:marLeft w:val="0"/>
              <w:marRight w:val="0"/>
              <w:marTop w:val="0"/>
              <w:marBottom w:val="0"/>
              <w:divBdr>
                <w:top w:val="none" w:sz="0" w:space="0" w:color="auto"/>
                <w:left w:val="none" w:sz="0" w:space="0" w:color="auto"/>
                <w:bottom w:val="none" w:sz="0" w:space="0" w:color="auto"/>
                <w:right w:val="none" w:sz="0" w:space="0" w:color="auto"/>
              </w:divBdr>
            </w:div>
            <w:div w:id="1340624074">
              <w:marLeft w:val="0"/>
              <w:marRight w:val="0"/>
              <w:marTop w:val="0"/>
              <w:marBottom w:val="0"/>
              <w:divBdr>
                <w:top w:val="none" w:sz="0" w:space="0" w:color="auto"/>
                <w:left w:val="none" w:sz="0" w:space="0" w:color="auto"/>
                <w:bottom w:val="none" w:sz="0" w:space="0" w:color="auto"/>
                <w:right w:val="none" w:sz="0" w:space="0" w:color="auto"/>
              </w:divBdr>
            </w:div>
            <w:div w:id="1986472751">
              <w:marLeft w:val="0"/>
              <w:marRight w:val="0"/>
              <w:marTop w:val="0"/>
              <w:marBottom w:val="0"/>
              <w:divBdr>
                <w:top w:val="none" w:sz="0" w:space="0" w:color="auto"/>
                <w:left w:val="none" w:sz="0" w:space="0" w:color="auto"/>
                <w:bottom w:val="none" w:sz="0" w:space="0" w:color="auto"/>
                <w:right w:val="none" w:sz="0" w:space="0" w:color="auto"/>
              </w:divBdr>
            </w:div>
            <w:div w:id="1190609351">
              <w:marLeft w:val="0"/>
              <w:marRight w:val="0"/>
              <w:marTop w:val="0"/>
              <w:marBottom w:val="0"/>
              <w:divBdr>
                <w:top w:val="none" w:sz="0" w:space="0" w:color="auto"/>
                <w:left w:val="none" w:sz="0" w:space="0" w:color="auto"/>
                <w:bottom w:val="none" w:sz="0" w:space="0" w:color="auto"/>
                <w:right w:val="none" w:sz="0" w:space="0" w:color="auto"/>
              </w:divBdr>
            </w:div>
            <w:div w:id="356807475">
              <w:marLeft w:val="0"/>
              <w:marRight w:val="0"/>
              <w:marTop w:val="0"/>
              <w:marBottom w:val="0"/>
              <w:divBdr>
                <w:top w:val="none" w:sz="0" w:space="0" w:color="auto"/>
                <w:left w:val="none" w:sz="0" w:space="0" w:color="auto"/>
                <w:bottom w:val="none" w:sz="0" w:space="0" w:color="auto"/>
                <w:right w:val="none" w:sz="0" w:space="0" w:color="auto"/>
              </w:divBdr>
            </w:div>
            <w:div w:id="232591306">
              <w:marLeft w:val="0"/>
              <w:marRight w:val="0"/>
              <w:marTop w:val="0"/>
              <w:marBottom w:val="0"/>
              <w:divBdr>
                <w:top w:val="none" w:sz="0" w:space="0" w:color="auto"/>
                <w:left w:val="none" w:sz="0" w:space="0" w:color="auto"/>
                <w:bottom w:val="none" w:sz="0" w:space="0" w:color="auto"/>
                <w:right w:val="none" w:sz="0" w:space="0" w:color="auto"/>
              </w:divBdr>
            </w:div>
            <w:div w:id="1275403006">
              <w:marLeft w:val="0"/>
              <w:marRight w:val="0"/>
              <w:marTop w:val="0"/>
              <w:marBottom w:val="0"/>
              <w:divBdr>
                <w:top w:val="none" w:sz="0" w:space="0" w:color="auto"/>
                <w:left w:val="none" w:sz="0" w:space="0" w:color="auto"/>
                <w:bottom w:val="none" w:sz="0" w:space="0" w:color="auto"/>
                <w:right w:val="none" w:sz="0" w:space="0" w:color="auto"/>
              </w:divBdr>
            </w:div>
            <w:div w:id="203517464">
              <w:marLeft w:val="0"/>
              <w:marRight w:val="0"/>
              <w:marTop w:val="0"/>
              <w:marBottom w:val="0"/>
              <w:divBdr>
                <w:top w:val="none" w:sz="0" w:space="0" w:color="auto"/>
                <w:left w:val="none" w:sz="0" w:space="0" w:color="auto"/>
                <w:bottom w:val="none" w:sz="0" w:space="0" w:color="auto"/>
                <w:right w:val="none" w:sz="0" w:space="0" w:color="auto"/>
              </w:divBdr>
            </w:div>
            <w:div w:id="1081634743">
              <w:marLeft w:val="0"/>
              <w:marRight w:val="0"/>
              <w:marTop w:val="0"/>
              <w:marBottom w:val="0"/>
              <w:divBdr>
                <w:top w:val="none" w:sz="0" w:space="0" w:color="auto"/>
                <w:left w:val="none" w:sz="0" w:space="0" w:color="auto"/>
                <w:bottom w:val="none" w:sz="0" w:space="0" w:color="auto"/>
                <w:right w:val="none" w:sz="0" w:space="0" w:color="auto"/>
              </w:divBdr>
            </w:div>
            <w:div w:id="2066876833">
              <w:marLeft w:val="0"/>
              <w:marRight w:val="0"/>
              <w:marTop w:val="0"/>
              <w:marBottom w:val="0"/>
              <w:divBdr>
                <w:top w:val="none" w:sz="0" w:space="0" w:color="auto"/>
                <w:left w:val="none" w:sz="0" w:space="0" w:color="auto"/>
                <w:bottom w:val="none" w:sz="0" w:space="0" w:color="auto"/>
                <w:right w:val="none" w:sz="0" w:space="0" w:color="auto"/>
              </w:divBdr>
            </w:div>
            <w:div w:id="1849250358">
              <w:marLeft w:val="0"/>
              <w:marRight w:val="0"/>
              <w:marTop w:val="0"/>
              <w:marBottom w:val="0"/>
              <w:divBdr>
                <w:top w:val="none" w:sz="0" w:space="0" w:color="auto"/>
                <w:left w:val="none" w:sz="0" w:space="0" w:color="auto"/>
                <w:bottom w:val="none" w:sz="0" w:space="0" w:color="auto"/>
                <w:right w:val="none" w:sz="0" w:space="0" w:color="auto"/>
              </w:divBdr>
            </w:div>
            <w:div w:id="172570420">
              <w:marLeft w:val="0"/>
              <w:marRight w:val="0"/>
              <w:marTop w:val="0"/>
              <w:marBottom w:val="0"/>
              <w:divBdr>
                <w:top w:val="none" w:sz="0" w:space="0" w:color="auto"/>
                <w:left w:val="none" w:sz="0" w:space="0" w:color="auto"/>
                <w:bottom w:val="none" w:sz="0" w:space="0" w:color="auto"/>
                <w:right w:val="none" w:sz="0" w:space="0" w:color="auto"/>
              </w:divBdr>
            </w:div>
            <w:div w:id="1536120901">
              <w:marLeft w:val="0"/>
              <w:marRight w:val="0"/>
              <w:marTop w:val="0"/>
              <w:marBottom w:val="0"/>
              <w:divBdr>
                <w:top w:val="none" w:sz="0" w:space="0" w:color="auto"/>
                <w:left w:val="none" w:sz="0" w:space="0" w:color="auto"/>
                <w:bottom w:val="none" w:sz="0" w:space="0" w:color="auto"/>
                <w:right w:val="none" w:sz="0" w:space="0" w:color="auto"/>
              </w:divBdr>
            </w:div>
            <w:div w:id="2033140181">
              <w:marLeft w:val="0"/>
              <w:marRight w:val="0"/>
              <w:marTop w:val="0"/>
              <w:marBottom w:val="0"/>
              <w:divBdr>
                <w:top w:val="none" w:sz="0" w:space="0" w:color="auto"/>
                <w:left w:val="none" w:sz="0" w:space="0" w:color="auto"/>
                <w:bottom w:val="none" w:sz="0" w:space="0" w:color="auto"/>
                <w:right w:val="none" w:sz="0" w:space="0" w:color="auto"/>
              </w:divBdr>
            </w:div>
            <w:div w:id="406152481">
              <w:marLeft w:val="0"/>
              <w:marRight w:val="0"/>
              <w:marTop w:val="0"/>
              <w:marBottom w:val="0"/>
              <w:divBdr>
                <w:top w:val="none" w:sz="0" w:space="0" w:color="auto"/>
                <w:left w:val="none" w:sz="0" w:space="0" w:color="auto"/>
                <w:bottom w:val="none" w:sz="0" w:space="0" w:color="auto"/>
                <w:right w:val="none" w:sz="0" w:space="0" w:color="auto"/>
              </w:divBdr>
            </w:div>
            <w:div w:id="1311447858">
              <w:marLeft w:val="0"/>
              <w:marRight w:val="0"/>
              <w:marTop w:val="0"/>
              <w:marBottom w:val="0"/>
              <w:divBdr>
                <w:top w:val="none" w:sz="0" w:space="0" w:color="auto"/>
                <w:left w:val="none" w:sz="0" w:space="0" w:color="auto"/>
                <w:bottom w:val="none" w:sz="0" w:space="0" w:color="auto"/>
                <w:right w:val="none" w:sz="0" w:space="0" w:color="auto"/>
              </w:divBdr>
            </w:div>
            <w:div w:id="1545824124">
              <w:marLeft w:val="0"/>
              <w:marRight w:val="0"/>
              <w:marTop w:val="0"/>
              <w:marBottom w:val="0"/>
              <w:divBdr>
                <w:top w:val="none" w:sz="0" w:space="0" w:color="auto"/>
                <w:left w:val="none" w:sz="0" w:space="0" w:color="auto"/>
                <w:bottom w:val="none" w:sz="0" w:space="0" w:color="auto"/>
                <w:right w:val="none" w:sz="0" w:space="0" w:color="auto"/>
              </w:divBdr>
            </w:div>
            <w:div w:id="373118647">
              <w:marLeft w:val="0"/>
              <w:marRight w:val="0"/>
              <w:marTop w:val="0"/>
              <w:marBottom w:val="0"/>
              <w:divBdr>
                <w:top w:val="none" w:sz="0" w:space="0" w:color="auto"/>
                <w:left w:val="none" w:sz="0" w:space="0" w:color="auto"/>
                <w:bottom w:val="none" w:sz="0" w:space="0" w:color="auto"/>
                <w:right w:val="none" w:sz="0" w:space="0" w:color="auto"/>
              </w:divBdr>
            </w:div>
            <w:div w:id="1394042972">
              <w:marLeft w:val="0"/>
              <w:marRight w:val="0"/>
              <w:marTop w:val="0"/>
              <w:marBottom w:val="0"/>
              <w:divBdr>
                <w:top w:val="none" w:sz="0" w:space="0" w:color="auto"/>
                <w:left w:val="none" w:sz="0" w:space="0" w:color="auto"/>
                <w:bottom w:val="none" w:sz="0" w:space="0" w:color="auto"/>
                <w:right w:val="none" w:sz="0" w:space="0" w:color="auto"/>
              </w:divBdr>
            </w:div>
            <w:div w:id="646789851">
              <w:marLeft w:val="0"/>
              <w:marRight w:val="0"/>
              <w:marTop w:val="0"/>
              <w:marBottom w:val="0"/>
              <w:divBdr>
                <w:top w:val="none" w:sz="0" w:space="0" w:color="auto"/>
                <w:left w:val="none" w:sz="0" w:space="0" w:color="auto"/>
                <w:bottom w:val="none" w:sz="0" w:space="0" w:color="auto"/>
                <w:right w:val="none" w:sz="0" w:space="0" w:color="auto"/>
              </w:divBdr>
            </w:div>
            <w:div w:id="160705573">
              <w:marLeft w:val="0"/>
              <w:marRight w:val="0"/>
              <w:marTop w:val="0"/>
              <w:marBottom w:val="0"/>
              <w:divBdr>
                <w:top w:val="none" w:sz="0" w:space="0" w:color="auto"/>
                <w:left w:val="none" w:sz="0" w:space="0" w:color="auto"/>
                <w:bottom w:val="none" w:sz="0" w:space="0" w:color="auto"/>
                <w:right w:val="none" w:sz="0" w:space="0" w:color="auto"/>
              </w:divBdr>
            </w:div>
            <w:div w:id="355733229">
              <w:marLeft w:val="0"/>
              <w:marRight w:val="0"/>
              <w:marTop w:val="0"/>
              <w:marBottom w:val="0"/>
              <w:divBdr>
                <w:top w:val="none" w:sz="0" w:space="0" w:color="auto"/>
                <w:left w:val="none" w:sz="0" w:space="0" w:color="auto"/>
                <w:bottom w:val="none" w:sz="0" w:space="0" w:color="auto"/>
                <w:right w:val="none" w:sz="0" w:space="0" w:color="auto"/>
              </w:divBdr>
            </w:div>
            <w:div w:id="788478646">
              <w:marLeft w:val="0"/>
              <w:marRight w:val="0"/>
              <w:marTop w:val="0"/>
              <w:marBottom w:val="0"/>
              <w:divBdr>
                <w:top w:val="none" w:sz="0" w:space="0" w:color="auto"/>
                <w:left w:val="none" w:sz="0" w:space="0" w:color="auto"/>
                <w:bottom w:val="none" w:sz="0" w:space="0" w:color="auto"/>
                <w:right w:val="none" w:sz="0" w:space="0" w:color="auto"/>
              </w:divBdr>
            </w:div>
            <w:div w:id="2099400640">
              <w:marLeft w:val="0"/>
              <w:marRight w:val="0"/>
              <w:marTop w:val="0"/>
              <w:marBottom w:val="0"/>
              <w:divBdr>
                <w:top w:val="none" w:sz="0" w:space="0" w:color="auto"/>
                <w:left w:val="none" w:sz="0" w:space="0" w:color="auto"/>
                <w:bottom w:val="none" w:sz="0" w:space="0" w:color="auto"/>
                <w:right w:val="none" w:sz="0" w:space="0" w:color="auto"/>
              </w:divBdr>
            </w:div>
            <w:div w:id="678846295">
              <w:marLeft w:val="0"/>
              <w:marRight w:val="0"/>
              <w:marTop w:val="0"/>
              <w:marBottom w:val="0"/>
              <w:divBdr>
                <w:top w:val="none" w:sz="0" w:space="0" w:color="auto"/>
                <w:left w:val="none" w:sz="0" w:space="0" w:color="auto"/>
                <w:bottom w:val="none" w:sz="0" w:space="0" w:color="auto"/>
                <w:right w:val="none" w:sz="0" w:space="0" w:color="auto"/>
              </w:divBdr>
            </w:div>
            <w:div w:id="806708233">
              <w:marLeft w:val="0"/>
              <w:marRight w:val="0"/>
              <w:marTop w:val="0"/>
              <w:marBottom w:val="0"/>
              <w:divBdr>
                <w:top w:val="none" w:sz="0" w:space="0" w:color="auto"/>
                <w:left w:val="none" w:sz="0" w:space="0" w:color="auto"/>
                <w:bottom w:val="none" w:sz="0" w:space="0" w:color="auto"/>
                <w:right w:val="none" w:sz="0" w:space="0" w:color="auto"/>
              </w:divBdr>
            </w:div>
            <w:div w:id="1265071889">
              <w:marLeft w:val="0"/>
              <w:marRight w:val="0"/>
              <w:marTop w:val="0"/>
              <w:marBottom w:val="0"/>
              <w:divBdr>
                <w:top w:val="none" w:sz="0" w:space="0" w:color="auto"/>
                <w:left w:val="none" w:sz="0" w:space="0" w:color="auto"/>
                <w:bottom w:val="none" w:sz="0" w:space="0" w:color="auto"/>
                <w:right w:val="none" w:sz="0" w:space="0" w:color="auto"/>
              </w:divBdr>
            </w:div>
            <w:div w:id="1809475792">
              <w:marLeft w:val="0"/>
              <w:marRight w:val="0"/>
              <w:marTop w:val="0"/>
              <w:marBottom w:val="0"/>
              <w:divBdr>
                <w:top w:val="none" w:sz="0" w:space="0" w:color="auto"/>
                <w:left w:val="none" w:sz="0" w:space="0" w:color="auto"/>
                <w:bottom w:val="none" w:sz="0" w:space="0" w:color="auto"/>
                <w:right w:val="none" w:sz="0" w:space="0" w:color="auto"/>
              </w:divBdr>
            </w:div>
            <w:div w:id="226383692">
              <w:marLeft w:val="0"/>
              <w:marRight w:val="0"/>
              <w:marTop w:val="0"/>
              <w:marBottom w:val="0"/>
              <w:divBdr>
                <w:top w:val="none" w:sz="0" w:space="0" w:color="auto"/>
                <w:left w:val="none" w:sz="0" w:space="0" w:color="auto"/>
                <w:bottom w:val="none" w:sz="0" w:space="0" w:color="auto"/>
                <w:right w:val="none" w:sz="0" w:space="0" w:color="auto"/>
              </w:divBdr>
            </w:div>
            <w:div w:id="248738573">
              <w:marLeft w:val="0"/>
              <w:marRight w:val="0"/>
              <w:marTop w:val="0"/>
              <w:marBottom w:val="0"/>
              <w:divBdr>
                <w:top w:val="none" w:sz="0" w:space="0" w:color="auto"/>
                <w:left w:val="none" w:sz="0" w:space="0" w:color="auto"/>
                <w:bottom w:val="none" w:sz="0" w:space="0" w:color="auto"/>
                <w:right w:val="none" w:sz="0" w:space="0" w:color="auto"/>
              </w:divBdr>
            </w:div>
            <w:div w:id="1379471168">
              <w:marLeft w:val="0"/>
              <w:marRight w:val="0"/>
              <w:marTop w:val="0"/>
              <w:marBottom w:val="0"/>
              <w:divBdr>
                <w:top w:val="none" w:sz="0" w:space="0" w:color="auto"/>
                <w:left w:val="none" w:sz="0" w:space="0" w:color="auto"/>
                <w:bottom w:val="none" w:sz="0" w:space="0" w:color="auto"/>
                <w:right w:val="none" w:sz="0" w:space="0" w:color="auto"/>
              </w:divBdr>
            </w:div>
            <w:div w:id="639459909">
              <w:marLeft w:val="0"/>
              <w:marRight w:val="0"/>
              <w:marTop w:val="0"/>
              <w:marBottom w:val="0"/>
              <w:divBdr>
                <w:top w:val="none" w:sz="0" w:space="0" w:color="auto"/>
                <w:left w:val="none" w:sz="0" w:space="0" w:color="auto"/>
                <w:bottom w:val="none" w:sz="0" w:space="0" w:color="auto"/>
                <w:right w:val="none" w:sz="0" w:space="0" w:color="auto"/>
              </w:divBdr>
            </w:div>
            <w:div w:id="209995360">
              <w:marLeft w:val="0"/>
              <w:marRight w:val="0"/>
              <w:marTop w:val="0"/>
              <w:marBottom w:val="0"/>
              <w:divBdr>
                <w:top w:val="none" w:sz="0" w:space="0" w:color="auto"/>
                <w:left w:val="none" w:sz="0" w:space="0" w:color="auto"/>
                <w:bottom w:val="none" w:sz="0" w:space="0" w:color="auto"/>
                <w:right w:val="none" w:sz="0" w:space="0" w:color="auto"/>
              </w:divBdr>
            </w:div>
            <w:div w:id="1717124885">
              <w:marLeft w:val="0"/>
              <w:marRight w:val="0"/>
              <w:marTop w:val="0"/>
              <w:marBottom w:val="0"/>
              <w:divBdr>
                <w:top w:val="none" w:sz="0" w:space="0" w:color="auto"/>
                <w:left w:val="none" w:sz="0" w:space="0" w:color="auto"/>
                <w:bottom w:val="none" w:sz="0" w:space="0" w:color="auto"/>
                <w:right w:val="none" w:sz="0" w:space="0" w:color="auto"/>
              </w:divBdr>
            </w:div>
            <w:div w:id="497769045">
              <w:marLeft w:val="0"/>
              <w:marRight w:val="0"/>
              <w:marTop w:val="0"/>
              <w:marBottom w:val="0"/>
              <w:divBdr>
                <w:top w:val="none" w:sz="0" w:space="0" w:color="auto"/>
                <w:left w:val="none" w:sz="0" w:space="0" w:color="auto"/>
                <w:bottom w:val="none" w:sz="0" w:space="0" w:color="auto"/>
                <w:right w:val="none" w:sz="0" w:space="0" w:color="auto"/>
              </w:divBdr>
            </w:div>
            <w:div w:id="197276813">
              <w:marLeft w:val="0"/>
              <w:marRight w:val="0"/>
              <w:marTop w:val="0"/>
              <w:marBottom w:val="0"/>
              <w:divBdr>
                <w:top w:val="none" w:sz="0" w:space="0" w:color="auto"/>
                <w:left w:val="none" w:sz="0" w:space="0" w:color="auto"/>
                <w:bottom w:val="none" w:sz="0" w:space="0" w:color="auto"/>
                <w:right w:val="none" w:sz="0" w:space="0" w:color="auto"/>
              </w:divBdr>
            </w:div>
            <w:div w:id="773788884">
              <w:marLeft w:val="0"/>
              <w:marRight w:val="0"/>
              <w:marTop w:val="0"/>
              <w:marBottom w:val="0"/>
              <w:divBdr>
                <w:top w:val="none" w:sz="0" w:space="0" w:color="auto"/>
                <w:left w:val="none" w:sz="0" w:space="0" w:color="auto"/>
                <w:bottom w:val="none" w:sz="0" w:space="0" w:color="auto"/>
                <w:right w:val="none" w:sz="0" w:space="0" w:color="auto"/>
              </w:divBdr>
            </w:div>
            <w:div w:id="97719353">
              <w:marLeft w:val="0"/>
              <w:marRight w:val="0"/>
              <w:marTop w:val="0"/>
              <w:marBottom w:val="0"/>
              <w:divBdr>
                <w:top w:val="none" w:sz="0" w:space="0" w:color="auto"/>
                <w:left w:val="none" w:sz="0" w:space="0" w:color="auto"/>
                <w:bottom w:val="none" w:sz="0" w:space="0" w:color="auto"/>
                <w:right w:val="none" w:sz="0" w:space="0" w:color="auto"/>
              </w:divBdr>
            </w:div>
            <w:div w:id="1269315007">
              <w:marLeft w:val="0"/>
              <w:marRight w:val="0"/>
              <w:marTop w:val="0"/>
              <w:marBottom w:val="0"/>
              <w:divBdr>
                <w:top w:val="none" w:sz="0" w:space="0" w:color="auto"/>
                <w:left w:val="none" w:sz="0" w:space="0" w:color="auto"/>
                <w:bottom w:val="none" w:sz="0" w:space="0" w:color="auto"/>
                <w:right w:val="none" w:sz="0" w:space="0" w:color="auto"/>
              </w:divBdr>
            </w:div>
            <w:div w:id="25301983">
              <w:marLeft w:val="0"/>
              <w:marRight w:val="0"/>
              <w:marTop w:val="0"/>
              <w:marBottom w:val="0"/>
              <w:divBdr>
                <w:top w:val="none" w:sz="0" w:space="0" w:color="auto"/>
                <w:left w:val="none" w:sz="0" w:space="0" w:color="auto"/>
                <w:bottom w:val="none" w:sz="0" w:space="0" w:color="auto"/>
                <w:right w:val="none" w:sz="0" w:space="0" w:color="auto"/>
              </w:divBdr>
            </w:div>
            <w:div w:id="1716927162">
              <w:marLeft w:val="0"/>
              <w:marRight w:val="0"/>
              <w:marTop w:val="0"/>
              <w:marBottom w:val="0"/>
              <w:divBdr>
                <w:top w:val="none" w:sz="0" w:space="0" w:color="auto"/>
                <w:left w:val="none" w:sz="0" w:space="0" w:color="auto"/>
                <w:bottom w:val="none" w:sz="0" w:space="0" w:color="auto"/>
                <w:right w:val="none" w:sz="0" w:space="0" w:color="auto"/>
              </w:divBdr>
            </w:div>
            <w:div w:id="441851005">
              <w:marLeft w:val="0"/>
              <w:marRight w:val="0"/>
              <w:marTop w:val="0"/>
              <w:marBottom w:val="0"/>
              <w:divBdr>
                <w:top w:val="none" w:sz="0" w:space="0" w:color="auto"/>
                <w:left w:val="none" w:sz="0" w:space="0" w:color="auto"/>
                <w:bottom w:val="none" w:sz="0" w:space="0" w:color="auto"/>
                <w:right w:val="none" w:sz="0" w:space="0" w:color="auto"/>
              </w:divBdr>
            </w:div>
            <w:div w:id="1886214833">
              <w:marLeft w:val="0"/>
              <w:marRight w:val="0"/>
              <w:marTop w:val="0"/>
              <w:marBottom w:val="0"/>
              <w:divBdr>
                <w:top w:val="none" w:sz="0" w:space="0" w:color="auto"/>
                <w:left w:val="none" w:sz="0" w:space="0" w:color="auto"/>
                <w:bottom w:val="none" w:sz="0" w:space="0" w:color="auto"/>
                <w:right w:val="none" w:sz="0" w:space="0" w:color="auto"/>
              </w:divBdr>
            </w:div>
            <w:div w:id="1750299649">
              <w:marLeft w:val="0"/>
              <w:marRight w:val="0"/>
              <w:marTop w:val="0"/>
              <w:marBottom w:val="0"/>
              <w:divBdr>
                <w:top w:val="none" w:sz="0" w:space="0" w:color="auto"/>
                <w:left w:val="none" w:sz="0" w:space="0" w:color="auto"/>
                <w:bottom w:val="none" w:sz="0" w:space="0" w:color="auto"/>
                <w:right w:val="none" w:sz="0" w:space="0" w:color="auto"/>
              </w:divBdr>
            </w:div>
            <w:div w:id="2034916622">
              <w:marLeft w:val="0"/>
              <w:marRight w:val="0"/>
              <w:marTop w:val="0"/>
              <w:marBottom w:val="0"/>
              <w:divBdr>
                <w:top w:val="none" w:sz="0" w:space="0" w:color="auto"/>
                <w:left w:val="none" w:sz="0" w:space="0" w:color="auto"/>
                <w:bottom w:val="none" w:sz="0" w:space="0" w:color="auto"/>
                <w:right w:val="none" w:sz="0" w:space="0" w:color="auto"/>
              </w:divBdr>
            </w:div>
            <w:div w:id="154036101">
              <w:marLeft w:val="0"/>
              <w:marRight w:val="0"/>
              <w:marTop w:val="0"/>
              <w:marBottom w:val="0"/>
              <w:divBdr>
                <w:top w:val="none" w:sz="0" w:space="0" w:color="auto"/>
                <w:left w:val="none" w:sz="0" w:space="0" w:color="auto"/>
                <w:bottom w:val="none" w:sz="0" w:space="0" w:color="auto"/>
                <w:right w:val="none" w:sz="0" w:space="0" w:color="auto"/>
              </w:divBdr>
            </w:div>
            <w:div w:id="323170434">
              <w:marLeft w:val="0"/>
              <w:marRight w:val="0"/>
              <w:marTop w:val="0"/>
              <w:marBottom w:val="0"/>
              <w:divBdr>
                <w:top w:val="none" w:sz="0" w:space="0" w:color="auto"/>
                <w:left w:val="none" w:sz="0" w:space="0" w:color="auto"/>
                <w:bottom w:val="none" w:sz="0" w:space="0" w:color="auto"/>
                <w:right w:val="none" w:sz="0" w:space="0" w:color="auto"/>
              </w:divBdr>
            </w:div>
            <w:div w:id="2978974">
              <w:marLeft w:val="0"/>
              <w:marRight w:val="0"/>
              <w:marTop w:val="0"/>
              <w:marBottom w:val="0"/>
              <w:divBdr>
                <w:top w:val="none" w:sz="0" w:space="0" w:color="auto"/>
                <w:left w:val="none" w:sz="0" w:space="0" w:color="auto"/>
                <w:bottom w:val="none" w:sz="0" w:space="0" w:color="auto"/>
                <w:right w:val="none" w:sz="0" w:space="0" w:color="auto"/>
              </w:divBdr>
            </w:div>
            <w:div w:id="246617545">
              <w:marLeft w:val="0"/>
              <w:marRight w:val="0"/>
              <w:marTop w:val="0"/>
              <w:marBottom w:val="0"/>
              <w:divBdr>
                <w:top w:val="none" w:sz="0" w:space="0" w:color="auto"/>
                <w:left w:val="none" w:sz="0" w:space="0" w:color="auto"/>
                <w:bottom w:val="none" w:sz="0" w:space="0" w:color="auto"/>
                <w:right w:val="none" w:sz="0" w:space="0" w:color="auto"/>
              </w:divBdr>
            </w:div>
            <w:div w:id="1267734905">
              <w:marLeft w:val="0"/>
              <w:marRight w:val="0"/>
              <w:marTop w:val="0"/>
              <w:marBottom w:val="0"/>
              <w:divBdr>
                <w:top w:val="none" w:sz="0" w:space="0" w:color="auto"/>
                <w:left w:val="none" w:sz="0" w:space="0" w:color="auto"/>
                <w:bottom w:val="none" w:sz="0" w:space="0" w:color="auto"/>
                <w:right w:val="none" w:sz="0" w:space="0" w:color="auto"/>
              </w:divBdr>
            </w:div>
            <w:div w:id="893009891">
              <w:marLeft w:val="0"/>
              <w:marRight w:val="0"/>
              <w:marTop w:val="0"/>
              <w:marBottom w:val="0"/>
              <w:divBdr>
                <w:top w:val="none" w:sz="0" w:space="0" w:color="auto"/>
                <w:left w:val="none" w:sz="0" w:space="0" w:color="auto"/>
                <w:bottom w:val="none" w:sz="0" w:space="0" w:color="auto"/>
                <w:right w:val="none" w:sz="0" w:space="0" w:color="auto"/>
              </w:divBdr>
            </w:div>
            <w:div w:id="1924102578">
              <w:marLeft w:val="0"/>
              <w:marRight w:val="0"/>
              <w:marTop w:val="0"/>
              <w:marBottom w:val="0"/>
              <w:divBdr>
                <w:top w:val="none" w:sz="0" w:space="0" w:color="auto"/>
                <w:left w:val="none" w:sz="0" w:space="0" w:color="auto"/>
                <w:bottom w:val="none" w:sz="0" w:space="0" w:color="auto"/>
                <w:right w:val="none" w:sz="0" w:space="0" w:color="auto"/>
              </w:divBdr>
            </w:div>
            <w:div w:id="1204748995">
              <w:marLeft w:val="0"/>
              <w:marRight w:val="0"/>
              <w:marTop w:val="0"/>
              <w:marBottom w:val="0"/>
              <w:divBdr>
                <w:top w:val="none" w:sz="0" w:space="0" w:color="auto"/>
                <w:left w:val="none" w:sz="0" w:space="0" w:color="auto"/>
                <w:bottom w:val="none" w:sz="0" w:space="0" w:color="auto"/>
                <w:right w:val="none" w:sz="0" w:space="0" w:color="auto"/>
              </w:divBdr>
            </w:div>
            <w:div w:id="1884095033">
              <w:marLeft w:val="0"/>
              <w:marRight w:val="0"/>
              <w:marTop w:val="0"/>
              <w:marBottom w:val="0"/>
              <w:divBdr>
                <w:top w:val="none" w:sz="0" w:space="0" w:color="auto"/>
                <w:left w:val="none" w:sz="0" w:space="0" w:color="auto"/>
                <w:bottom w:val="none" w:sz="0" w:space="0" w:color="auto"/>
                <w:right w:val="none" w:sz="0" w:space="0" w:color="auto"/>
              </w:divBdr>
            </w:div>
            <w:div w:id="1361206912">
              <w:marLeft w:val="0"/>
              <w:marRight w:val="0"/>
              <w:marTop w:val="0"/>
              <w:marBottom w:val="0"/>
              <w:divBdr>
                <w:top w:val="none" w:sz="0" w:space="0" w:color="auto"/>
                <w:left w:val="none" w:sz="0" w:space="0" w:color="auto"/>
                <w:bottom w:val="none" w:sz="0" w:space="0" w:color="auto"/>
                <w:right w:val="none" w:sz="0" w:space="0" w:color="auto"/>
              </w:divBdr>
            </w:div>
            <w:div w:id="1836412272">
              <w:marLeft w:val="0"/>
              <w:marRight w:val="0"/>
              <w:marTop w:val="0"/>
              <w:marBottom w:val="0"/>
              <w:divBdr>
                <w:top w:val="none" w:sz="0" w:space="0" w:color="auto"/>
                <w:left w:val="none" w:sz="0" w:space="0" w:color="auto"/>
                <w:bottom w:val="none" w:sz="0" w:space="0" w:color="auto"/>
                <w:right w:val="none" w:sz="0" w:space="0" w:color="auto"/>
              </w:divBdr>
            </w:div>
            <w:div w:id="2042583874">
              <w:marLeft w:val="0"/>
              <w:marRight w:val="0"/>
              <w:marTop w:val="0"/>
              <w:marBottom w:val="0"/>
              <w:divBdr>
                <w:top w:val="none" w:sz="0" w:space="0" w:color="auto"/>
                <w:left w:val="none" w:sz="0" w:space="0" w:color="auto"/>
                <w:bottom w:val="none" w:sz="0" w:space="0" w:color="auto"/>
                <w:right w:val="none" w:sz="0" w:space="0" w:color="auto"/>
              </w:divBdr>
            </w:div>
            <w:div w:id="77095584">
              <w:marLeft w:val="0"/>
              <w:marRight w:val="0"/>
              <w:marTop w:val="0"/>
              <w:marBottom w:val="0"/>
              <w:divBdr>
                <w:top w:val="none" w:sz="0" w:space="0" w:color="auto"/>
                <w:left w:val="none" w:sz="0" w:space="0" w:color="auto"/>
                <w:bottom w:val="none" w:sz="0" w:space="0" w:color="auto"/>
                <w:right w:val="none" w:sz="0" w:space="0" w:color="auto"/>
              </w:divBdr>
            </w:div>
            <w:div w:id="1007445668">
              <w:marLeft w:val="0"/>
              <w:marRight w:val="0"/>
              <w:marTop w:val="0"/>
              <w:marBottom w:val="0"/>
              <w:divBdr>
                <w:top w:val="none" w:sz="0" w:space="0" w:color="auto"/>
                <w:left w:val="none" w:sz="0" w:space="0" w:color="auto"/>
                <w:bottom w:val="none" w:sz="0" w:space="0" w:color="auto"/>
                <w:right w:val="none" w:sz="0" w:space="0" w:color="auto"/>
              </w:divBdr>
            </w:div>
            <w:div w:id="955018402">
              <w:marLeft w:val="0"/>
              <w:marRight w:val="0"/>
              <w:marTop w:val="0"/>
              <w:marBottom w:val="0"/>
              <w:divBdr>
                <w:top w:val="none" w:sz="0" w:space="0" w:color="auto"/>
                <w:left w:val="none" w:sz="0" w:space="0" w:color="auto"/>
                <w:bottom w:val="none" w:sz="0" w:space="0" w:color="auto"/>
                <w:right w:val="none" w:sz="0" w:space="0" w:color="auto"/>
              </w:divBdr>
            </w:div>
            <w:div w:id="1035497779">
              <w:marLeft w:val="0"/>
              <w:marRight w:val="0"/>
              <w:marTop w:val="0"/>
              <w:marBottom w:val="0"/>
              <w:divBdr>
                <w:top w:val="none" w:sz="0" w:space="0" w:color="auto"/>
                <w:left w:val="none" w:sz="0" w:space="0" w:color="auto"/>
                <w:bottom w:val="none" w:sz="0" w:space="0" w:color="auto"/>
                <w:right w:val="none" w:sz="0" w:space="0" w:color="auto"/>
              </w:divBdr>
            </w:div>
            <w:div w:id="1572957301">
              <w:marLeft w:val="0"/>
              <w:marRight w:val="0"/>
              <w:marTop w:val="0"/>
              <w:marBottom w:val="0"/>
              <w:divBdr>
                <w:top w:val="none" w:sz="0" w:space="0" w:color="auto"/>
                <w:left w:val="none" w:sz="0" w:space="0" w:color="auto"/>
                <w:bottom w:val="none" w:sz="0" w:space="0" w:color="auto"/>
                <w:right w:val="none" w:sz="0" w:space="0" w:color="auto"/>
              </w:divBdr>
            </w:div>
            <w:div w:id="1933515168">
              <w:marLeft w:val="0"/>
              <w:marRight w:val="0"/>
              <w:marTop w:val="0"/>
              <w:marBottom w:val="0"/>
              <w:divBdr>
                <w:top w:val="none" w:sz="0" w:space="0" w:color="auto"/>
                <w:left w:val="none" w:sz="0" w:space="0" w:color="auto"/>
                <w:bottom w:val="none" w:sz="0" w:space="0" w:color="auto"/>
                <w:right w:val="none" w:sz="0" w:space="0" w:color="auto"/>
              </w:divBdr>
            </w:div>
            <w:div w:id="589041790">
              <w:marLeft w:val="0"/>
              <w:marRight w:val="0"/>
              <w:marTop w:val="0"/>
              <w:marBottom w:val="0"/>
              <w:divBdr>
                <w:top w:val="none" w:sz="0" w:space="0" w:color="auto"/>
                <w:left w:val="none" w:sz="0" w:space="0" w:color="auto"/>
                <w:bottom w:val="none" w:sz="0" w:space="0" w:color="auto"/>
                <w:right w:val="none" w:sz="0" w:space="0" w:color="auto"/>
              </w:divBdr>
            </w:div>
            <w:div w:id="1215770274">
              <w:marLeft w:val="0"/>
              <w:marRight w:val="0"/>
              <w:marTop w:val="0"/>
              <w:marBottom w:val="0"/>
              <w:divBdr>
                <w:top w:val="none" w:sz="0" w:space="0" w:color="auto"/>
                <w:left w:val="none" w:sz="0" w:space="0" w:color="auto"/>
                <w:bottom w:val="none" w:sz="0" w:space="0" w:color="auto"/>
                <w:right w:val="none" w:sz="0" w:space="0" w:color="auto"/>
              </w:divBdr>
            </w:div>
            <w:div w:id="444806984">
              <w:marLeft w:val="0"/>
              <w:marRight w:val="0"/>
              <w:marTop w:val="0"/>
              <w:marBottom w:val="0"/>
              <w:divBdr>
                <w:top w:val="none" w:sz="0" w:space="0" w:color="auto"/>
                <w:left w:val="none" w:sz="0" w:space="0" w:color="auto"/>
                <w:bottom w:val="none" w:sz="0" w:space="0" w:color="auto"/>
                <w:right w:val="none" w:sz="0" w:space="0" w:color="auto"/>
              </w:divBdr>
            </w:div>
            <w:div w:id="1780904180">
              <w:marLeft w:val="0"/>
              <w:marRight w:val="0"/>
              <w:marTop w:val="0"/>
              <w:marBottom w:val="0"/>
              <w:divBdr>
                <w:top w:val="none" w:sz="0" w:space="0" w:color="auto"/>
                <w:left w:val="none" w:sz="0" w:space="0" w:color="auto"/>
                <w:bottom w:val="none" w:sz="0" w:space="0" w:color="auto"/>
                <w:right w:val="none" w:sz="0" w:space="0" w:color="auto"/>
              </w:divBdr>
            </w:div>
            <w:div w:id="1648126881">
              <w:marLeft w:val="0"/>
              <w:marRight w:val="0"/>
              <w:marTop w:val="0"/>
              <w:marBottom w:val="0"/>
              <w:divBdr>
                <w:top w:val="none" w:sz="0" w:space="0" w:color="auto"/>
                <w:left w:val="none" w:sz="0" w:space="0" w:color="auto"/>
                <w:bottom w:val="none" w:sz="0" w:space="0" w:color="auto"/>
                <w:right w:val="none" w:sz="0" w:space="0" w:color="auto"/>
              </w:divBdr>
            </w:div>
            <w:div w:id="777525787">
              <w:marLeft w:val="0"/>
              <w:marRight w:val="0"/>
              <w:marTop w:val="0"/>
              <w:marBottom w:val="0"/>
              <w:divBdr>
                <w:top w:val="none" w:sz="0" w:space="0" w:color="auto"/>
                <w:left w:val="none" w:sz="0" w:space="0" w:color="auto"/>
                <w:bottom w:val="none" w:sz="0" w:space="0" w:color="auto"/>
                <w:right w:val="none" w:sz="0" w:space="0" w:color="auto"/>
              </w:divBdr>
            </w:div>
            <w:div w:id="2122727616">
              <w:marLeft w:val="0"/>
              <w:marRight w:val="0"/>
              <w:marTop w:val="0"/>
              <w:marBottom w:val="0"/>
              <w:divBdr>
                <w:top w:val="none" w:sz="0" w:space="0" w:color="auto"/>
                <w:left w:val="none" w:sz="0" w:space="0" w:color="auto"/>
                <w:bottom w:val="none" w:sz="0" w:space="0" w:color="auto"/>
                <w:right w:val="none" w:sz="0" w:space="0" w:color="auto"/>
              </w:divBdr>
            </w:div>
            <w:div w:id="565148462">
              <w:marLeft w:val="0"/>
              <w:marRight w:val="0"/>
              <w:marTop w:val="0"/>
              <w:marBottom w:val="0"/>
              <w:divBdr>
                <w:top w:val="none" w:sz="0" w:space="0" w:color="auto"/>
                <w:left w:val="none" w:sz="0" w:space="0" w:color="auto"/>
                <w:bottom w:val="none" w:sz="0" w:space="0" w:color="auto"/>
                <w:right w:val="none" w:sz="0" w:space="0" w:color="auto"/>
              </w:divBdr>
            </w:div>
            <w:div w:id="1053698855">
              <w:marLeft w:val="0"/>
              <w:marRight w:val="0"/>
              <w:marTop w:val="0"/>
              <w:marBottom w:val="0"/>
              <w:divBdr>
                <w:top w:val="none" w:sz="0" w:space="0" w:color="auto"/>
                <w:left w:val="none" w:sz="0" w:space="0" w:color="auto"/>
                <w:bottom w:val="none" w:sz="0" w:space="0" w:color="auto"/>
                <w:right w:val="none" w:sz="0" w:space="0" w:color="auto"/>
              </w:divBdr>
            </w:div>
            <w:div w:id="2133818552">
              <w:marLeft w:val="0"/>
              <w:marRight w:val="0"/>
              <w:marTop w:val="0"/>
              <w:marBottom w:val="0"/>
              <w:divBdr>
                <w:top w:val="none" w:sz="0" w:space="0" w:color="auto"/>
                <w:left w:val="none" w:sz="0" w:space="0" w:color="auto"/>
                <w:bottom w:val="none" w:sz="0" w:space="0" w:color="auto"/>
                <w:right w:val="none" w:sz="0" w:space="0" w:color="auto"/>
              </w:divBdr>
            </w:div>
            <w:div w:id="1416438675">
              <w:marLeft w:val="0"/>
              <w:marRight w:val="0"/>
              <w:marTop w:val="0"/>
              <w:marBottom w:val="0"/>
              <w:divBdr>
                <w:top w:val="none" w:sz="0" w:space="0" w:color="auto"/>
                <w:left w:val="none" w:sz="0" w:space="0" w:color="auto"/>
                <w:bottom w:val="none" w:sz="0" w:space="0" w:color="auto"/>
                <w:right w:val="none" w:sz="0" w:space="0" w:color="auto"/>
              </w:divBdr>
            </w:div>
            <w:div w:id="1366714968">
              <w:marLeft w:val="0"/>
              <w:marRight w:val="0"/>
              <w:marTop w:val="0"/>
              <w:marBottom w:val="0"/>
              <w:divBdr>
                <w:top w:val="none" w:sz="0" w:space="0" w:color="auto"/>
                <w:left w:val="none" w:sz="0" w:space="0" w:color="auto"/>
                <w:bottom w:val="none" w:sz="0" w:space="0" w:color="auto"/>
                <w:right w:val="none" w:sz="0" w:space="0" w:color="auto"/>
              </w:divBdr>
            </w:div>
            <w:div w:id="1331103939">
              <w:marLeft w:val="0"/>
              <w:marRight w:val="0"/>
              <w:marTop w:val="0"/>
              <w:marBottom w:val="0"/>
              <w:divBdr>
                <w:top w:val="none" w:sz="0" w:space="0" w:color="auto"/>
                <w:left w:val="none" w:sz="0" w:space="0" w:color="auto"/>
                <w:bottom w:val="none" w:sz="0" w:space="0" w:color="auto"/>
                <w:right w:val="none" w:sz="0" w:space="0" w:color="auto"/>
              </w:divBdr>
            </w:div>
            <w:div w:id="54618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0430">
      <w:bodyDiv w:val="1"/>
      <w:marLeft w:val="0"/>
      <w:marRight w:val="0"/>
      <w:marTop w:val="0"/>
      <w:marBottom w:val="0"/>
      <w:divBdr>
        <w:top w:val="none" w:sz="0" w:space="0" w:color="auto"/>
        <w:left w:val="none" w:sz="0" w:space="0" w:color="auto"/>
        <w:bottom w:val="none" w:sz="0" w:space="0" w:color="auto"/>
        <w:right w:val="none" w:sz="0" w:space="0" w:color="auto"/>
      </w:divBdr>
    </w:div>
    <w:div w:id="40180861">
      <w:bodyDiv w:val="1"/>
      <w:marLeft w:val="0"/>
      <w:marRight w:val="0"/>
      <w:marTop w:val="0"/>
      <w:marBottom w:val="0"/>
      <w:divBdr>
        <w:top w:val="none" w:sz="0" w:space="0" w:color="auto"/>
        <w:left w:val="none" w:sz="0" w:space="0" w:color="auto"/>
        <w:bottom w:val="none" w:sz="0" w:space="0" w:color="auto"/>
        <w:right w:val="none" w:sz="0" w:space="0" w:color="auto"/>
      </w:divBdr>
    </w:div>
    <w:div w:id="57676511">
      <w:bodyDiv w:val="1"/>
      <w:marLeft w:val="0"/>
      <w:marRight w:val="0"/>
      <w:marTop w:val="0"/>
      <w:marBottom w:val="0"/>
      <w:divBdr>
        <w:top w:val="none" w:sz="0" w:space="0" w:color="auto"/>
        <w:left w:val="none" w:sz="0" w:space="0" w:color="auto"/>
        <w:bottom w:val="none" w:sz="0" w:space="0" w:color="auto"/>
        <w:right w:val="none" w:sz="0" w:space="0" w:color="auto"/>
      </w:divBdr>
    </w:div>
    <w:div w:id="91553868">
      <w:bodyDiv w:val="1"/>
      <w:marLeft w:val="0"/>
      <w:marRight w:val="0"/>
      <w:marTop w:val="0"/>
      <w:marBottom w:val="0"/>
      <w:divBdr>
        <w:top w:val="none" w:sz="0" w:space="0" w:color="auto"/>
        <w:left w:val="none" w:sz="0" w:space="0" w:color="auto"/>
        <w:bottom w:val="none" w:sz="0" w:space="0" w:color="auto"/>
        <w:right w:val="none" w:sz="0" w:space="0" w:color="auto"/>
      </w:divBdr>
    </w:div>
    <w:div w:id="137691205">
      <w:bodyDiv w:val="1"/>
      <w:marLeft w:val="0"/>
      <w:marRight w:val="0"/>
      <w:marTop w:val="0"/>
      <w:marBottom w:val="0"/>
      <w:divBdr>
        <w:top w:val="none" w:sz="0" w:space="0" w:color="auto"/>
        <w:left w:val="none" w:sz="0" w:space="0" w:color="auto"/>
        <w:bottom w:val="none" w:sz="0" w:space="0" w:color="auto"/>
        <w:right w:val="none" w:sz="0" w:space="0" w:color="auto"/>
      </w:divBdr>
    </w:div>
    <w:div w:id="180315850">
      <w:bodyDiv w:val="1"/>
      <w:marLeft w:val="0"/>
      <w:marRight w:val="0"/>
      <w:marTop w:val="0"/>
      <w:marBottom w:val="0"/>
      <w:divBdr>
        <w:top w:val="none" w:sz="0" w:space="0" w:color="auto"/>
        <w:left w:val="none" w:sz="0" w:space="0" w:color="auto"/>
        <w:bottom w:val="none" w:sz="0" w:space="0" w:color="auto"/>
        <w:right w:val="none" w:sz="0" w:space="0" w:color="auto"/>
      </w:divBdr>
      <w:divsChild>
        <w:div w:id="1558711384">
          <w:marLeft w:val="0"/>
          <w:marRight w:val="0"/>
          <w:marTop w:val="0"/>
          <w:marBottom w:val="0"/>
          <w:divBdr>
            <w:top w:val="none" w:sz="0" w:space="0" w:color="auto"/>
            <w:left w:val="none" w:sz="0" w:space="0" w:color="auto"/>
            <w:bottom w:val="none" w:sz="0" w:space="0" w:color="auto"/>
            <w:right w:val="none" w:sz="0" w:space="0" w:color="auto"/>
          </w:divBdr>
          <w:divsChild>
            <w:div w:id="503514874">
              <w:marLeft w:val="0"/>
              <w:marRight w:val="0"/>
              <w:marTop w:val="0"/>
              <w:marBottom w:val="0"/>
              <w:divBdr>
                <w:top w:val="none" w:sz="0" w:space="0" w:color="auto"/>
                <w:left w:val="none" w:sz="0" w:space="0" w:color="auto"/>
                <w:bottom w:val="none" w:sz="0" w:space="0" w:color="auto"/>
                <w:right w:val="none" w:sz="0" w:space="0" w:color="auto"/>
              </w:divBdr>
            </w:div>
            <w:div w:id="849567906">
              <w:marLeft w:val="0"/>
              <w:marRight w:val="0"/>
              <w:marTop w:val="0"/>
              <w:marBottom w:val="0"/>
              <w:divBdr>
                <w:top w:val="none" w:sz="0" w:space="0" w:color="auto"/>
                <w:left w:val="none" w:sz="0" w:space="0" w:color="auto"/>
                <w:bottom w:val="none" w:sz="0" w:space="0" w:color="auto"/>
                <w:right w:val="none" w:sz="0" w:space="0" w:color="auto"/>
              </w:divBdr>
            </w:div>
            <w:div w:id="1474911352">
              <w:marLeft w:val="0"/>
              <w:marRight w:val="0"/>
              <w:marTop w:val="0"/>
              <w:marBottom w:val="0"/>
              <w:divBdr>
                <w:top w:val="none" w:sz="0" w:space="0" w:color="auto"/>
                <w:left w:val="none" w:sz="0" w:space="0" w:color="auto"/>
                <w:bottom w:val="none" w:sz="0" w:space="0" w:color="auto"/>
                <w:right w:val="none" w:sz="0" w:space="0" w:color="auto"/>
              </w:divBdr>
            </w:div>
            <w:div w:id="2057310003">
              <w:marLeft w:val="0"/>
              <w:marRight w:val="0"/>
              <w:marTop w:val="0"/>
              <w:marBottom w:val="0"/>
              <w:divBdr>
                <w:top w:val="none" w:sz="0" w:space="0" w:color="auto"/>
                <w:left w:val="none" w:sz="0" w:space="0" w:color="auto"/>
                <w:bottom w:val="none" w:sz="0" w:space="0" w:color="auto"/>
                <w:right w:val="none" w:sz="0" w:space="0" w:color="auto"/>
              </w:divBdr>
            </w:div>
            <w:div w:id="305162887">
              <w:marLeft w:val="0"/>
              <w:marRight w:val="0"/>
              <w:marTop w:val="0"/>
              <w:marBottom w:val="0"/>
              <w:divBdr>
                <w:top w:val="none" w:sz="0" w:space="0" w:color="auto"/>
                <w:left w:val="none" w:sz="0" w:space="0" w:color="auto"/>
                <w:bottom w:val="none" w:sz="0" w:space="0" w:color="auto"/>
                <w:right w:val="none" w:sz="0" w:space="0" w:color="auto"/>
              </w:divBdr>
            </w:div>
            <w:div w:id="1583756347">
              <w:marLeft w:val="0"/>
              <w:marRight w:val="0"/>
              <w:marTop w:val="0"/>
              <w:marBottom w:val="0"/>
              <w:divBdr>
                <w:top w:val="none" w:sz="0" w:space="0" w:color="auto"/>
                <w:left w:val="none" w:sz="0" w:space="0" w:color="auto"/>
                <w:bottom w:val="none" w:sz="0" w:space="0" w:color="auto"/>
                <w:right w:val="none" w:sz="0" w:space="0" w:color="auto"/>
              </w:divBdr>
            </w:div>
            <w:div w:id="1586838312">
              <w:marLeft w:val="0"/>
              <w:marRight w:val="0"/>
              <w:marTop w:val="0"/>
              <w:marBottom w:val="0"/>
              <w:divBdr>
                <w:top w:val="none" w:sz="0" w:space="0" w:color="auto"/>
                <w:left w:val="none" w:sz="0" w:space="0" w:color="auto"/>
                <w:bottom w:val="none" w:sz="0" w:space="0" w:color="auto"/>
                <w:right w:val="none" w:sz="0" w:space="0" w:color="auto"/>
              </w:divBdr>
            </w:div>
            <w:div w:id="89931599">
              <w:marLeft w:val="0"/>
              <w:marRight w:val="0"/>
              <w:marTop w:val="0"/>
              <w:marBottom w:val="0"/>
              <w:divBdr>
                <w:top w:val="none" w:sz="0" w:space="0" w:color="auto"/>
                <w:left w:val="none" w:sz="0" w:space="0" w:color="auto"/>
                <w:bottom w:val="none" w:sz="0" w:space="0" w:color="auto"/>
                <w:right w:val="none" w:sz="0" w:space="0" w:color="auto"/>
              </w:divBdr>
            </w:div>
            <w:div w:id="1335915713">
              <w:marLeft w:val="0"/>
              <w:marRight w:val="0"/>
              <w:marTop w:val="0"/>
              <w:marBottom w:val="0"/>
              <w:divBdr>
                <w:top w:val="none" w:sz="0" w:space="0" w:color="auto"/>
                <w:left w:val="none" w:sz="0" w:space="0" w:color="auto"/>
                <w:bottom w:val="none" w:sz="0" w:space="0" w:color="auto"/>
                <w:right w:val="none" w:sz="0" w:space="0" w:color="auto"/>
              </w:divBdr>
            </w:div>
            <w:div w:id="1118715928">
              <w:marLeft w:val="0"/>
              <w:marRight w:val="0"/>
              <w:marTop w:val="0"/>
              <w:marBottom w:val="0"/>
              <w:divBdr>
                <w:top w:val="none" w:sz="0" w:space="0" w:color="auto"/>
                <w:left w:val="none" w:sz="0" w:space="0" w:color="auto"/>
                <w:bottom w:val="none" w:sz="0" w:space="0" w:color="auto"/>
                <w:right w:val="none" w:sz="0" w:space="0" w:color="auto"/>
              </w:divBdr>
            </w:div>
            <w:div w:id="2134711717">
              <w:marLeft w:val="0"/>
              <w:marRight w:val="0"/>
              <w:marTop w:val="0"/>
              <w:marBottom w:val="0"/>
              <w:divBdr>
                <w:top w:val="none" w:sz="0" w:space="0" w:color="auto"/>
                <w:left w:val="none" w:sz="0" w:space="0" w:color="auto"/>
                <w:bottom w:val="none" w:sz="0" w:space="0" w:color="auto"/>
                <w:right w:val="none" w:sz="0" w:space="0" w:color="auto"/>
              </w:divBdr>
            </w:div>
            <w:div w:id="1442802295">
              <w:marLeft w:val="0"/>
              <w:marRight w:val="0"/>
              <w:marTop w:val="0"/>
              <w:marBottom w:val="0"/>
              <w:divBdr>
                <w:top w:val="none" w:sz="0" w:space="0" w:color="auto"/>
                <w:left w:val="none" w:sz="0" w:space="0" w:color="auto"/>
                <w:bottom w:val="none" w:sz="0" w:space="0" w:color="auto"/>
                <w:right w:val="none" w:sz="0" w:space="0" w:color="auto"/>
              </w:divBdr>
            </w:div>
            <w:div w:id="2056153475">
              <w:marLeft w:val="0"/>
              <w:marRight w:val="0"/>
              <w:marTop w:val="0"/>
              <w:marBottom w:val="0"/>
              <w:divBdr>
                <w:top w:val="none" w:sz="0" w:space="0" w:color="auto"/>
                <w:left w:val="none" w:sz="0" w:space="0" w:color="auto"/>
                <w:bottom w:val="none" w:sz="0" w:space="0" w:color="auto"/>
                <w:right w:val="none" w:sz="0" w:space="0" w:color="auto"/>
              </w:divBdr>
            </w:div>
            <w:div w:id="1847788459">
              <w:marLeft w:val="0"/>
              <w:marRight w:val="0"/>
              <w:marTop w:val="0"/>
              <w:marBottom w:val="0"/>
              <w:divBdr>
                <w:top w:val="none" w:sz="0" w:space="0" w:color="auto"/>
                <w:left w:val="none" w:sz="0" w:space="0" w:color="auto"/>
                <w:bottom w:val="none" w:sz="0" w:space="0" w:color="auto"/>
                <w:right w:val="none" w:sz="0" w:space="0" w:color="auto"/>
              </w:divBdr>
            </w:div>
            <w:div w:id="940182081">
              <w:marLeft w:val="0"/>
              <w:marRight w:val="0"/>
              <w:marTop w:val="0"/>
              <w:marBottom w:val="0"/>
              <w:divBdr>
                <w:top w:val="none" w:sz="0" w:space="0" w:color="auto"/>
                <w:left w:val="none" w:sz="0" w:space="0" w:color="auto"/>
                <w:bottom w:val="none" w:sz="0" w:space="0" w:color="auto"/>
                <w:right w:val="none" w:sz="0" w:space="0" w:color="auto"/>
              </w:divBdr>
            </w:div>
            <w:div w:id="1711108088">
              <w:marLeft w:val="0"/>
              <w:marRight w:val="0"/>
              <w:marTop w:val="0"/>
              <w:marBottom w:val="0"/>
              <w:divBdr>
                <w:top w:val="none" w:sz="0" w:space="0" w:color="auto"/>
                <w:left w:val="none" w:sz="0" w:space="0" w:color="auto"/>
                <w:bottom w:val="none" w:sz="0" w:space="0" w:color="auto"/>
                <w:right w:val="none" w:sz="0" w:space="0" w:color="auto"/>
              </w:divBdr>
            </w:div>
            <w:div w:id="692195732">
              <w:marLeft w:val="0"/>
              <w:marRight w:val="0"/>
              <w:marTop w:val="0"/>
              <w:marBottom w:val="0"/>
              <w:divBdr>
                <w:top w:val="none" w:sz="0" w:space="0" w:color="auto"/>
                <w:left w:val="none" w:sz="0" w:space="0" w:color="auto"/>
                <w:bottom w:val="none" w:sz="0" w:space="0" w:color="auto"/>
                <w:right w:val="none" w:sz="0" w:space="0" w:color="auto"/>
              </w:divBdr>
            </w:div>
            <w:div w:id="1640845578">
              <w:marLeft w:val="0"/>
              <w:marRight w:val="0"/>
              <w:marTop w:val="0"/>
              <w:marBottom w:val="0"/>
              <w:divBdr>
                <w:top w:val="none" w:sz="0" w:space="0" w:color="auto"/>
                <w:left w:val="none" w:sz="0" w:space="0" w:color="auto"/>
                <w:bottom w:val="none" w:sz="0" w:space="0" w:color="auto"/>
                <w:right w:val="none" w:sz="0" w:space="0" w:color="auto"/>
              </w:divBdr>
            </w:div>
            <w:div w:id="344669433">
              <w:marLeft w:val="0"/>
              <w:marRight w:val="0"/>
              <w:marTop w:val="0"/>
              <w:marBottom w:val="0"/>
              <w:divBdr>
                <w:top w:val="none" w:sz="0" w:space="0" w:color="auto"/>
                <w:left w:val="none" w:sz="0" w:space="0" w:color="auto"/>
                <w:bottom w:val="none" w:sz="0" w:space="0" w:color="auto"/>
                <w:right w:val="none" w:sz="0" w:space="0" w:color="auto"/>
              </w:divBdr>
            </w:div>
            <w:div w:id="665596631">
              <w:marLeft w:val="0"/>
              <w:marRight w:val="0"/>
              <w:marTop w:val="0"/>
              <w:marBottom w:val="0"/>
              <w:divBdr>
                <w:top w:val="none" w:sz="0" w:space="0" w:color="auto"/>
                <w:left w:val="none" w:sz="0" w:space="0" w:color="auto"/>
                <w:bottom w:val="none" w:sz="0" w:space="0" w:color="auto"/>
                <w:right w:val="none" w:sz="0" w:space="0" w:color="auto"/>
              </w:divBdr>
            </w:div>
            <w:div w:id="80684012">
              <w:marLeft w:val="0"/>
              <w:marRight w:val="0"/>
              <w:marTop w:val="0"/>
              <w:marBottom w:val="0"/>
              <w:divBdr>
                <w:top w:val="none" w:sz="0" w:space="0" w:color="auto"/>
                <w:left w:val="none" w:sz="0" w:space="0" w:color="auto"/>
                <w:bottom w:val="none" w:sz="0" w:space="0" w:color="auto"/>
                <w:right w:val="none" w:sz="0" w:space="0" w:color="auto"/>
              </w:divBdr>
            </w:div>
            <w:div w:id="517234751">
              <w:marLeft w:val="0"/>
              <w:marRight w:val="0"/>
              <w:marTop w:val="0"/>
              <w:marBottom w:val="0"/>
              <w:divBdr>
                <w:top w:val="none" w:sz="0" w:space="0" w:color="auto"/>
                <w:left w:val="none" w:sz="0" w:space="0" w:color="auto"/>
                <w:bottom w:val="none" w:sz="0" w:space="0" w:color="auto"/>
                <w:right w:val="none" w:sz="0" w:space="0" w:color="auto"/>
              </w:divBdr>
            </w:div>
            <w:div w:id="53165673">
              <w:marLeft w:val="0"/>
              <w:marRight w:val="0"/>
              <w:marTop w:val="0"/>
              <w:marBottom w:val="0"/>
              <w:divBdr>
                <w:top w:val="none" w:sz="0" w:space="0" w:color="auto"/>
                <w:left w:val="none" w:sz="0" w:space="0" w:color="auto"/>
                <w:bottom w:val="none" w:sz="0" w:space="0" w:color="auto"/>
                <w:right w:val="none" w:sz="0" w:space="0" w:color="auto"/>
              </w:divBdr>
            </w:div>
            <w:div w:id="1750614023">
              <w:marLeft w:val="0"/>
              <w:marRight w:val="0"/>
              <w:marTop w:val="0"/>
              <w:marBottom w:val="0"/>
              <w:divBdr>
                <w:top w:val="none" w:sz="0" w:space="0" w:color="auto"/>
                <w:left w:val="none" w:sz="0" w:space="0" w:color="auto"/>
                <w:bottom w:val="none" w:sz="0" w:space="0" w:color="auto"/>
                <w:right w:val="none" w:sz="0" w:space="0" w:color="auto"/>
              </w:divBdr>
            </w:div>
            <w:div w:id="1617130319">
              <w:marLeft w:val="0"/>
              <w:marRight w:val="0"/>
              <w:marTop w:val="0"/>
              <w:marBottom w:val="0"/>
              <w:divBdr>
                <w:top w:val="none" w:sz="0" w:space="0" w:color="auto"/>
                <w:left w:val="none" w:sz="0" w:space="0" w:color="auto"/>
                <w:bottom w:val="none" w:sz="0" w:space="0" w:color="auto"/>
                <w:right w:val="none" w:sz="0" w:space="0" w:color="auto"/>
              </w:divBdr>
            </w:div>
            <w:div w:id="1294017802">
              <w:marLeft w:val="0"/>
              <w:marRight w:val="0"/>
              <w:marTop w:val="0"/>
              <w:marBottom w:val="0"/>
              <w:divBdr>
                <w:top w:val="none" w:sz="0" w:space="0" w:color="auto"/>
                <w:left w:val="none" w:sz="0" w:space="0" w:color="auto"/>
                <w:bottom w:val="none" w:sz="0" w:space="0" w:color="auto"/>
                <w:right w:val="none" w:sz="0" w:space="0" w:color="auto"/>
              </w:divBdr>
            </w:div>
            <w:div w:id="1990088900">
              <w:marLeft w:val="0"/>
              <w:marRight w:val="0"/>
              <w:marTop w:val="0"/>
              <w:marBottom w:val="0"/>
              <w:divBdr>
                <w:top w:val="none" w:sz="0" w:space="0" w:color="auto"/>
                <w:left w:val="none" w:sz="0" w:space="0" w:color="auto"/>
                <w:bottom w:val="none" w:sz="0" w:space="0" w:color="auto"/>
                <w:right w:val="none" w:sz="0" w:space="0" w:color="auto"/>
              </w:divBdr>
            </w:div>
            <w:div w:id="101994253">
              <w:marLeft w:val="0"/>
              <w:marRight w:val="0"/>
              <w:marTop w:val="0"/>
              <w:marBottom w:val="0"/>
              <w:divBdr>
                <w:top w:val="none" w:sz="0" w:space="0" w:color="auto"/>
                <w:left w:val="none" w:sz="0" w:space="0" w:color="auto"/>
                <w:bottom w:val="none" w:sz="0" w:space="0" w:color="auto"/>
                <w:right w:val="none" w:sz="0" w:space="0" w:color="auto"/>
              </w:divBdr>
            </w:div>
            <w:div w:id="1333533467">
              <w:marLeft w:val="0"/>
              <w:marRight w:val="0"/>
              <w:marTop w:val="0"/>
              <w:marBottom w:val="0"/>
              <w:divBdr>
                <w:top w:val="none" w:sz="0" w:space="0" w:color="auto"/>
                <w:left w:val="none" w:sz="0" w:space="0" w:color="auto"/>
                <w:bottom w:val="none" w:sz="0" w:space="0" w:color="auto"/>
                <w:right w:val="none" w:sz="0" w:space="0" w:color="auto"/>
              </w:divBdr>
            </w:div>
            <w:div w:id="1491216785">
              <w:marLeft w:val="0"/>
              <w:marRight w:val="0"/>
              <w:marTop w:val="0"/>
              <w:marBottom w:val="0"/>
              <w:divBdr>
                <w:top w:val="none" w:sz="0" w:space="0" w:color="auto"/>
                <w:left w:val="none" w:sz="0" w:space="0" w:color="auto"/>
                <w:bottom w:val="none" w:sz="0" w:space="0" w:color="auto"/>
                <w:right w:val="none" w:sz="0" w:space="0" w:color="auto"/>
              </w:divBdr>
            </w:div>
            <w:div w:id="668606894">
              <w:marLeft w:val="0"/>
              <w:marRight w:val="0"/>
              <w:marTop w:val="0"/>
              <w:marBottom w:val="0"/>
              <w:divBdr>
                <w:top w:val="none" w:sz="0" w:space="0" w:color="auto"/>
                <w:left w:val="none" w:sz="0" w:space="0" w:color="auto"/>
                <w:bottom w:val="none" w:sz="0" w:space="0" w:color="auto"/>
                <w:right w:val="none" w:sz="0" w:space="0" w:color="auto"/>
              </w:divBdr>
            </w:div>
            <w:div w:id="850070788">
              <w:marLeft w:val="0"/>
              <w:marRight w:val="0"/>
              <w:marTop w:val="0"/>
              <w:marBottom w:val="0"/>
              <w:divBdr>
                <w:top w:val="none" w:sz="0" w:space="0" w:color="auto"/>
                <w:left w:val="none" w:sz="0" w:space="0" w:color="auto"/>
                <w:bottom w:val="none" w:sz="0" w:space="0" w:color="auto"/>
                <w:right w:val="none" w:sz="0" w:space="0" w:color="auto"/>
              </w:divBdr>
            </w:div>
            <w:div w:id="1729760515">
              <w:marLeft w:val="0"/>
              <w:marRight w:val="0"/>
              <w:marTop w:val="0"/>
              <w:marBottom w:val="0"/>
              <w:divBdr>
                <w:top w:val="none" w:sz="0" w:space="0" w:color="auto"/>
                <w:left w:val="none" w:sz="0" w:space="0" w:color="auto"/>
                <w:bottom w:val="none" w:sz="0" w:space="0" w:color="auto"/>
                <w:right w:val="none" w:sz="0" w:space="0" w:color="auto"/>
              </w:divBdr>
            </w:div>
            <w:div w:id="718165918">
              <w:marLeft w:val="0"/>
              <w:marRight w:val="0"/>
              <w:marTop w:val="0"/>
              <w:marBottom w:val="0"/>
              <w:divBdr>
                <w:top w:val="none" w:sz="0" w:space="0" w:color="auto"/>
                <w:left w:val="none" w:sz="0" w:space="0" w:color="auto"/>
                <w:bottom w:val="none" w:sz="0" w:space="0" w:color="auto"/>
                <w:right w:val="none" w:sz="0" w:space="0" w:color="auto"/>
              </w:divBdr>
            </w:div>
            <w:div w:id="1498107406">
              <w:marLeft w:val="0"/>
              <w:marRight w:val="0"/>
              <w:marTop w:val="0"/>
              <w:marBottom w:val="0"/>
              <w:divBdr>
                <w:top w:val="none" w:sz="0" w:space="0" w:color="auto"/>
                <w:left w:val="none" w:sz="0" w:space="0" w:color="auto"/>
                <w:bottom w:val="none" w:sz="0" w:space="0" w:color="auto"/>
                <w:right w:val="none" w:sz="0" w:space="0" w:color="auto"/>
              </w:divBdr>
            </w:div>
            <w:div w:id="476922314">
              <w:marLeft w:val="0"/>
              <w:marRight w:val="0"/>
              <w:marTop w:val="0"/>
              <w:marBottom w:val="0"/>
              <w:divBdr>
                <w:top w:val="none" w:sz="0" w:space="0" w:color="auto"/>
                <w:left w:val="none" w:sz="0" w:space="0" w:color="auto"/>
                <w:bottom w:val="none" w:sz="0" w:space="0" w:color="auto"/>
                <w:right w:val="none" w:sz="0" w:space="0" w:color="auto"/>
              </w:divBdr>
            </w:div>
            <w:div w:id="170488155">
              <w:marLeft w:val="0"/>
              <w:marRight w:val="0"/>
              <w:marTop w:val="0"/>
              <w:marBottom w:val="0"/>
              <w:divBdr>
                <w:top w:val="none" w:sz="0" w:space="0" w:color="auto"/>
                <w:left w:val="none" w:sz="0" w:space="0" w:color="auto"/>
                <w:bottom w:val="none" w:sz="0" w:space="0" w:color="auto"/>
                <w:right w:val="none" w:sz="0" w:space="0" w:color="auto"/>
              </w:divBdr>
            </w:div>
            <w:div w:id="1824345377">
              <w:marLeft w:val="0"/>
              <w:marRight w:val="0"/>
              <w:marTop w:val="0"/>
              <w:marBottom w:val="0"/>
              <w:divBdr>
                <w:top w:val="none" w:sz="0" w:space="0" w:color="auto"/>
                <w:left w:val="none" w:sz="0" w:space="0" w:color="auto"/>
                <w:bottom w:val="none" w:sz="0" w:space="0" w:color="auto"/>
                <w:right w:val="none" w:sz="0" w:space="0" w:color="auto"/>
              </w:divBdr>
            </w:div>
            <w:div w:id="53702446">
              <w:marLeft w:val="0"/>
              <w:marRight w:val="0"/>
              <w:marTop w:val="0"/>
              <w:marBottom w:val="0"/>
              <w:divBdr>
                <w:top w:val="none" w:sz="0" w:space="0" w:color="auto"/>
                <w:left w:val="none" w:sz="0" w:space="0" w:color="auto"/>
                <w:bottom w:val="none" w:sz="0" w:space="0" w:color="auto"/>
                <w:right w:val="none" w:sz="0" w:space="0" w:color="auto"/>
              </w:divBdr>
            </w:div>
            <w:div w:id="1584489873">
              <w:marLeft w:val="0"/>
              <w:marRight w:val="0"/>
              <w:marTop w:val="0"/>
              <w:marBottom w:val="0"/>
              <w:divBdr>
                <w:top w:val="none" w:sz="0" w:space="0" w:color="auto"/>
                <w:left w:val="none" w:sz="0" w:space="0" w:color="auto"/>
                <w:bottom w:val="none" w:sz="0" w:space="0" w:color="auto"/>
                <w:right w:val="none" w:sz="0" w:space="0" w:color="auto"/>
              </w:divBdr>
            </w:div>
            <w:div w:id="319619739">
              <w:marLeft w:val="0"/>
              <w:marRight w:val="0"/>
              <w:marTop w:val="0"/>
              <w:marBottom w:val="0"/>
              <w:divBdr>
                <w:top w:val="none" w:sz="0" w:space="0" w:color="auto"/>
                <w:left w:val="none" w:sz="0" w:space="0" w:color="auto"/>
                <w:bottom w:val="none" w:sz="0" w:space="0" w:color="auto"/>
                <w:right w:val="none" w:sz="0" w:space="0" w:color="auto"/>
              </w:divBdr>
            </w:div>
            <w:div w:id="1826162846">
              <w:marLeft w:val="0"/>
              <w:marRight w:val="0"/>
              <w:marTop w:val="0"/>
              <w:marBottom w:val="0"/>
              <w:divBdr>
                <w:top w:val="none" w:sz="0" w:space="0" w:color="auto"/>
                <w:left w:val="none" w:sz="0" w:space="0" w:color="auto"/>
                <w:bottom w:val="none" w:sz="0" w:space="0" w:color="auto"/>
                <w:right w:val="none" w:sz="0" w:space="0" w:color="auto"/>
              </w:divBdr>
            </w:div>
            <w:div w:id="261883147">
              <w:marLeft w:val="0"/>
              <w:marRight w:val="0"/>
              <w:marTop w:val="0"/>
              <w:marBottom w:val="0"/>
              <w:divBdr>
                <w:top w:val="none" w:sz="0" w:space="0" w:color="auto"/>
                <w:left w:val="none" w:sz="0" w:space="0" w:color="auto"/>
                <w:bottom w:val="none" w:sz="0" w:space="0" w:color="auto"/>
                <w:right w:val="none" w:sz="0" w:space="0" w:color="auto"/>
              </w:divBdr>
            </w:div>
            <w:div w:id="174854759">
              <w:marLeft w:val="0"/>
              <w:marRight w:val="0"/>
              <w:marTop w:val="0"/>
              <w:marBottom w:val="0"/>
              <w:divBdr>
                <w:top w:val="none" w:sz="0" w:space="0" w:color="auto"/>
                <w:left w:val="none" w:sz="0" w:space="0" w:color="auto"/>
                <w:bottom w:val="none" w:sz="0" w:space="0" w:color="auto"/>
                <w:right w:val="none" w:sz="0" w:space="0" w:color="auto"/>
              </w:divBdr>
            </w:div>
            <w:div w:id="47919332">
              <w:marLeft w:val="0"/>
              <w:marRight w:val="0"/>
              <w:marTop w:val="0"/>
              <w:marBottom w:val="0"/>
              <w:divBdr>
                <w:top w:val="none" w:sz="0" w:space="0" w:color="auto"/>
                <w:left w:val="none" w:sz="0" w:space="0" w:color="auto"/>
                <w:bottom w:val="none" w:sz="0" w:space="0" w:color="auto"/>
                <w:right w:val="none" w:sz="0" w:space="0" w:color="auto"/>
              </w:divBdr>
            </w:div>
            <w:div w:id="848060234">
              <w:marLeft w:val="0"/>
              <w:marRight w:val="0"/>
              <w:marTop w:val="0"/>
              <w:marBottom w:val="0"/>
              <w:divBdr>
                <w:top w:val="none" w:sz="0" w:space="0" w:color="auto"/>
                <w:left w:val="none" w:sz="0" w:space="0" w:color="auto"/>
                <w:bottom w:val="none" w:sz="0" w:space="0" w:color="auto"/>
                <w:right w:val="none" w:sz="0" w:space="0" w:color="auto"/>
              </w:divBdr>
            </w:div>
            <w:div w:id="1251620381">
              <w:marLeft w:val="0"/>
              <w:marRight w:val="0"/>
              <w:marTop w:val="0"/>
              <w:marBottom w:val="0"/>
              <w:divBdr>
                <w:top w:val="none" w:sz="0" w:space="0" w:color="auto"/>
                <w:left w:val="none" w:sz="0" w:space="0" w:color="auto"/>
                <w:bottom w:val="none" w:sz="0" w:space="0" w:color="auto"/>
                <w:right w:val="none" w:sz="0" w:space="0" w:color="auto"/>
              </w:divBdr>
            </w:div>
            <w:div w:id="116071094">
              <w:marLeft w:val="0"/>
              <w:marRight w:val="0"/>
              <w:marTop w:val="0"/>
              <w:marBottom w:val="0"/>
              <w:divBdr>
                <w:top w:val="none" w:sz="0" w:space="0" w:color="auto"/>
                <w:left w:val="none" w:sz="0" w:space="0" w:color="auto"/>
                <w:bottom w:val="none" w:sz="0" w:space="0" w:color="auto"/>
                <w:right w:val="none" w:sz="0" w:space="0" w:color="auto"/>
              </w:divBdr>
            </w:div>
            <w:div w:id="1233347123">
              <w:marLeft w:val="0"/>
              <w:marRight w:val="0"/>
              <w:marTop w:val="0"/>
              <w:marBottom w:val="0"/>
              <w:divBdr>
                <w:top w:val="none" w:sz="0" w:space="0" w:color="auto"/>
                <w:left w:val="none" w:sz="0" w:space="0" w:color="auto"/>
                <w:bottom w:val="none" w:sz="0" w:space="0" w:color="auto"/>
                <w:right w:val="none" w:sz="0" w:space="0" w:color="auto"/>
              </w:divBdr>
            </w:div>
            <w:div w:id="1620843027">
              <w:marLeft w:val="0"/>
              <w:marRight w:val="0"/>
              <w:marTop w:val="0"/>
              <w:marBottom w:val="0"/>
              <w:divBdr>
                <w:top w:val="none" w:sz="0" w:space="0" w:color="auto"/>
                <w:left w:val="none" w:sz="0" w:space="0" w:color="auto"/>
                <w:bottom w:val="none" w:sz="0" w:space="0" w:color="auto"/>
                <w:right w:val="none" w:sz="0" w:space="0" w:color="auto"/>
              </w:divBdr>
            </w:div>
            <w:div w:id="1801221289">
              <w:marLeft w:val="0"/>
              <w:marRight w:val="0"/>
              <w:marTop w:val="0"/>
              <w:marBottom w:val="0"/>
              <w:divBdr>
                <w:top w:val="none" w:sz="0" w:space="0" w:color="auto"/>
                <w:left w:val="none" w:sz="0" w:space="0" w:color="auto"/>
                <w:bottom w:val="none" w:sz="0" w:space="0" w:color="auto"/>
                <w:right w:val="none" w:sz="0" w:space="0" w:color="auto"/>
              </w:divBdr>
            </w:div>
            <w:div w:id="629481874">
              <w:marLeft w:val="0"/>
              <w:marRight w:val="0"/>
              <w:marTop w:val="0"/>
              <w:marBottom w:val="0"/>
              <w:divBdr>
                <w:top w:val="none" w:sz="0" w:space="0" w:color="auto"/>
                <w:left w:val="none" w:sz="0" w:space="0" w:color="auto"/>
                <w:bottom w:val="none" w:sz="0" w:space="0" w:color="auto"/>
                <w:right w:val="none" w:sz="0" w:space="0" w:color="auto"/>
              </w:divBdr>
            </w:div>
            <w:div w:id="1590197043">
              <w:marLeft w:val="0"/>
              <w:marRight w:val="0"/>
              <w:marTop w:val="0"/>
              <w:marBottom w:val="0"/>
              <w:divBdr>
                <w:top w:val="none" w:sz="0" w:space="0" w:color="auto"/>
                <w:left w:val="none" w:sz="0" w:space="0" w:color="auto"/>
                <w:bottom w:val="none" w:sz="0" w:space="0" w:color="auto"/>
                <w:right w:val="none" w:sz="0" w:space="0" w:color="auto"/>
              </w:divBdr>
            </w:div>
            <w:div w:id="267396318">
              <w:marLeft w:val="0"/>
              <w:marRight w:val="0"/>
              <w:marTop w:val="0"/>
              <w:marBottom w:val="0"/>
              <w:divBdr>
                <w:top w:val="none" w:sz="0" w:space="0" w:color="auto"/>
                <w:left w:val="none" w:sz="0" w:space="0" w:color="auto"/>
                <w:bottom w:val="none" w:sz="0" w:space="0" w:color="auto"/>
                <w:right w:val="none" w:sz="0" w:space="0" w:color="auto"/>
              </w:divBdr>
            </w:div>
            <w:div w:id="1661038894">
              <w:marLeft w:val="0"/>
              <w:marRight w:val="0"/>
              <w:marTop w:val="0"/>
              <w:marBottom w:val="0"/>
              <w:divBdr>
                <w:top w:val="none" w:sz="0" w:space="0" w:color="auto"/>
                <w:left w:val="none" w:sz="0" w:space="0" w:color="auto"/>
                <w:bottom w:val="none" w:sz="0" w:space="0" w:color="auto"/>
                <w:right w:val="none" w:sz="0" w:space="0" w:color="auto"/>
              </w:divBdr>
            </w:div>
            <w:div w:id="270669925">
              <w:marLeft w:val="0"/>
              <w:marRight w:val="0"/>
              <w:marTop w:val="0"/>
              <w:marBottom w:val="0"/>
              <w:divBdr>
                <w:top w:val="none" w:sz="0" w:space="0" w:color="auto"/>
                <w:left w:val="none" w:sz="0" w:space="0" w:color="auto"/>
                <w:bottom w:val="none" w:sz="0" w:space="0" w:color="auto"/>
                <w:right w:val="none" w:sz="0" w:space="0" w:color="auto"/>
              </w:divBdr>
            </w:div>
            <w:div w:id="1981417628">
              <w:marLeft w:val="0"/>
              <w:marRight w:val="0"/>
              <w:marTop w:val="0"/>
              <w:marBottom w:val="0"/>
              <w:divBdr>
                <w:top w:val="none" w:sz="0" w:space="0" w:color="auto"/>
                <w:left w:val="none" w:sz="0" w:space="0" w:color="auto"/>
                <w:bottom w:val="none" w:sz="0" w:space="0" w:color="auto"/>
                <w:right w:val="none" w:sz="0" w:space="0" w:color="auto"/>
              </w:divBdr>
            </w:div>
            <w:div w:id="1384448178">
              <w:marLeft w:val="0"/>
              <w:marRight w:val="0"/>
              <w:marTop w:val="0"/>
              <w:marBottom w:val="0"/>
              <w:divBdr>
                <w:top w:val="none" w:sz="0" w:space="0" w:color="auto"/>
                <w:left w:val="none" w:sz="0" w:space="0" w:color="auto"/>
                <w:bottom w:val="none" w:sz="0" w:space="0" w:color="auto"/>
                <w:right w:val="none" w:sz="0" w:space="0" w:color="auto"/>
              </w:divBdr>
            </w:div>
            <w:div w:id="628435657">
              <w:marLeft w:val="0"/>
              <w:marRight w:val="0"/>
              <w:marTop w:val="0"/>
              <w:marBottom w:val="0"/>
              <w:divBdr>
                <w:top w:val="none" w:sz="0" w:space="0" w:color="auto"/>
                <w:left w:val="none" w:sz="0" w:space="0" w:color="auto"/>
                <w:bottom w:val="none" w:sz="0" w:space="0" w:color="auto"/>
                <w:right w:val="none" w:sz="0" w:space="0" w:color="auto"/>
              </w:divBdr>
            </w:div>
            <w:div w:id="1818720816">
              <w:marLeft w:val="0"/>
              <w:marRight w:val="0"/>
              <w:marTop w:val="0"/>
              <w:marBottom w:val="0"/>
              <w:divBdr>
                <w:top w:val="none" w:sz="0" w:space="0" w:color="auto"/>
                <w:left w:val="none" w:sz="0" w:space="0" w:color="auto"/>
                <w:bottom w:val="none" w:sz="0" w:space="0" w:color="auto"/>
                <w:right w:val="none" w:sz="0" w:space="0" w:color="auto"/>
              </w:divBdr>
            </w:div>
            <w:div w:id="714626868">
              <w:marLeft w:val="0"/>
              <w:marRight w:val="0"/>
              <w:marTop w:val="0"/>
              <w:marBottom w:val="0"/>
              <w:divBdr>
                <w:top w:val="none" w:sz="0" w:space="0" w:color="auto"/>
                <w:left w:val="none" w:sz="0" w:space="0" w:color="auto"/>
                <w:bottom w:val="none" w:sz="0" w:space="0" w:color="auto"/>
                <w:right w:val="none" w:sz="0" w:space="0" w:color="auto"/>
              </w:divBdr>
            </w:div>
            <w:div w:id="152332460">
              <w:marLeft w:val="0"/>
              <w:marRight w:val="0"/>
              <w:marTop w:val="0"/>
              <w:marBottom w:val="0"/>
              <w:divBdr>
                <w:top w:val="none" w:sz="0" w:space="0" w:color="auto"/>
                <w:left w:val="none" w:sz="0" w:space="0" w:color="auto"/>
                <w:bottom w:val="none" w:sz="0" w:space="0" w:color="auto"/>
                <w:right w:val="none" w:sz="0" w:space="0" w:color="auto"/>
              </w:divBdr>
            </w:div>
            <w:div w:id="580145045">
              <w:marLeft w:val="0"/>
              <w:marRight w:val="0"/>
              <w:marTop w:val="0"/>
              <w:marBottom w:val="0"/>
              <w:divBdr>
                <w:top w:val="none" w:sz="0" w:space="0" w:color="auto"/>
                <w:left w:val="none" w:sz="0" w:space="0" w:color="auto"/>
                <w:bottom w:val="none" w:sz="0" w:space="0" w:color="auto"/>
                <w:right w:val="none" w:sz="0" w:space="0" w:color="auto"/>
              </w:divBdr>
            </w:div>
            <w:div w:id="715934912">
              <w:marLeft w:val="0"/>
              <w:marRight w:val="0"/>
              <w:marTop w:val="0"/>
              <w:marBottom w:val="0"/>
              <w:divBdr>
                <w:top w:val="none" w:sz="0" w:space="0" w:color="auto"/>
                <w:left w:val="none" w:sz="0" w:space="0" w:color="auto"/>
                <w:bottom w:val="none" w:sz="0" w:space="0" w:color="auto"/>
                <w:right w:val="none" w:sz="0" w:space="0" w:color="auto"/>
              </w:divBdr>
            </w:div>
            <w:div w:id="1977758125">
              <w:marLeft w:val="0"/>
              <w:marRight w:val="0"/>
              <w:marTop w:val="0"/>
              <w:marBottom w:val="0"/>
              <w:divBdr>
                <w:top w:val="none" w:sz="0" w:space="0" w:color="auto"/>
                <w:left w:val="none" w:sz="0" w:space="0" w:color="auto"/>
                <w:bottom w:val="none" w:sz="0" w:space="0" w:color="auto"/>
                <w:right w:val="none" w:sz="0" w:space="0" w:color="auto"/>
              </w:divBdr>
            </w:div>
            <w:div w:id="1409814403">
              <w:marLeft w:val="0"/>
              <w:marRight w:val="0"/>
              <w:marTop w:val="0"/>
              <w:marBottom w:val="0"/>
              <w:divBdr>
                <w:top w:val="none" w:sz="0" w:space="0" w:color="auto"/>
                <w:left w:val="none" w:sz="0" w:space="0" w:color="auto"/>
                <w:bottom w:val="none" w:sz="0" w:space="0" w:color="auto"/>
                <w:right w:val="none" w:sz="0" w:space="0" w:color="auto"/>
              </w:divBdr>
            </w:div>
            <w:div w:id="647637377">
              <w:marLeft w:val="0"/>
              <w:marRight w:val="0"/>
              <w:marTop w:val="0"/>
              <w:marBottom w:val="0"/>
              <w:divBdr>
                <w:top w:val="none" w:sz="0" w:space="0" w:color="auto"/>
                <w:left w:val="none" w:sz="0" w:space="0" w:color="auto"/>
                <w:bottom w:val="none" w:sz="0" w:space="0" w:color="auto"/>
                <w:right w:val="none" w:sz="0" w:space="0" w:color="auto"/>
              </w:divBdr>
            </w:div>
            <w:div w:id="1465469748">
              <w:marLeft w:val="0"/>
              <w:marRight w:val="0"/>
              <w:marTop w:val="0"/>
              <w:marBottom w:val="0"/>
              <w:divBdr>
                <w:top w:val="none" w:sz="0" w:space="0" w:color="auto"/>
                <w:left w:val="none" w:sz="0" w:space="0" w:color="auto"/>
                <w:bottom w:val="none" w:sz="0" w:space="0" w:color="auto"/>
                <w:right w:val="none" w:sz="0" w:space="0" w:color="auto"/>
              </w:divBdr>
            </w:div>
            <w:div w:id="453403275">
              <w:marLeft w:val="0"/>
              <w:marRight w:val="0"/>
              <w:marTop w:val="0"/>
              <w:marBottom w:val="0"/>
              <w:divBdr>
                <w:top w:val="none" w:sz="0" w:space="0" w:color="auto"/>
                <w:left w:val="none" w:sz="0" w:space="0" w:color="auto"/>
                <w:bottom w:val="none" w:sz="0" w:space="0" w:color="auto"/>
                <w:right w:val="none" w:sz="0" w:space="0" w:color="auto"/>
              </w:divBdr>
            </w:div>
            <w:div w:id="218786627">
              <w:marLeft w:val="0"/>
              <w:marRight w:val="0"/>
              <w:marTop w:val="0"/>
              <w:marBottom w:val="0"/>
              <w:divBdr>
                <w:top w:val="none" w:sz="0" w:space="0" w:color="auto"/>
                <w:left w:val="none" w:sz="0" w:space="0" w:color="auto"/>
                <w:bottom w:val="none" w:sz="0" w:space="0" w:color="auto"/>
                <w:right w:val="none" w:sz="0" w:space="0" w:color="auto"/>
              </w:divBdr>
            </w:div>
            <w:div w:id="242449722">
              <w:marLeft w:val="0"/>
              <w:marRight w:val="0"/>
              <w:marTop w:val="0"/>
              <w:marBottom w:val="0"/>
              <w:divBdr>
                <w:top w:val="none" w:sz="0" w:space="0" w:color="auto"/>
                <w:left w:val="none" w:sz="0" w:space="0" w:color="auto"/>
                <w:bottom w:val="none" w:sz="0" w:space="0" w:color="auto"/>
                <w:right w:val="none" w:sz="0" w:space="0" w:color="auto"/>
              </w:divBdr>
            </w:div>
            <w:div w:id="1494448525">
              <w:marLeft w:val="0"/>
              <w:marRight w:val="0"/>
              <w:marTop w:val="0"/>
              <w:marBottom w:val="0"/>
              <w:divBdr>
                <w:top w:val="none" w:sz="0" w:space="0" w:color="auto"/>
                <w:left w:val="none" w:sz="0" w:space="0" w:color="auto"/>
                <w:bottom w:val="none" w:sz="0" w:space="0" w:color="auto"/>
                <w:right w:val="none" w:sz="0" w:space="0" w:color="auto"/>
              </w:divBdr>
            </w:div>
            <w:div w:id="820927657">
              <w:marLeft w:val="0"/>
              <w:marRight w:val="0"/>
              <w:marTop w:val="0"/>
              <w:marBottom w:val="0"/>
              <w:divBdr>
                <w:top w:val="none" w:sz="0" w:space="0" w:color="auto"/>
                <w:left w:val="none" w:sz="0" w:space="0" w:color="auto"/>
                <w:bottom w:val="none" w:sz="0" w:space="0" w:color="auto"/>
                <w:right w:val="none" w:sz="0" w:space="0" w:color="auto"/>
              </w:divBdr>
            </w:div>
            <w:div w:id="1430347009">
              <w:marLeft w:val="0"/>
              <w:marRight w:val="0"/>
              <w:marTop w:val="0"/>
              <w:marBottom w:val="0"/>
              <w:divBdr>
                <w:top w:val="none" w:sz="0" w:space="0" w:color="auto"/>
                <w:left w:val="none" w:sz="0" w:space="0" w:color="auto"/>
                <w:bottom w:val="none" w:sz="0" w:space="0" w:color="auto"/>
                <w:right w:val="none" w:sz="0" w:space="0" w:color="auto"/>
              </w:divBdr>
            </w:div>
            <w:div w:id="493685264">
              <w:marLeft w:val="0"/>
              <w:marRight w:val="0"/>
              <w:marTop w:val="0"/>
              <w:marBottom w:val="0"/>
              <w:divBdr>
                <w:top w:val="none" w:sz="0" w:space="0" w:color="auto"/>
                <w:left w:val="none" w:sz="0" w:space="0" w:color="auto"/>
                <w:bottom w:val="none" w:sz="0" w:space="0" w:color="auto"/>
                <w:right w:val="none" w:sz="0" w:space="0" w:color="auto"/>
              </w:divBdr>
            </w:div>
            <w:div w:id="475609871">
              <w:marLeft w:val="0"/>
              <w:marRight w:val="0"/>
              <w:marTop w:val="0"/>
              <w:marBottom w:val="0"/>
              <w:divBdr>
                <w:top w:val="none" w:sz="0" w:space="0" w:color="auto"/>
                <w:left w:val="none" w:sz="0" w:space="0" w:color="auto"/>
                <w:bottom w:val="none" w:sz="0" w:space="0" w:color="auto"/>
                <w:right w:val="none" w:sz="0" w:space="0" w:color="auto"/>
              </w:divBdr>
            </w:div>
            <w:div w:id="1466654601">
              <w:marLeft w:val="0"/>
              <w:marRight w:val="0"/>
              <w:marTop w:val="0"/>
              <w:marBottom w:val="0"/>
              <w:divBdr>
                <w:top w:val="none" w:sz="0" w:space="0" w:color="auto"/>
                <w:left w:val="none" w:sz="0" w:space="0" w:color="auto"/>
                <w:bottom w:val="none" w:sz="0" w:space="0" w:color="auto"/>
                <w:right w:val="none" w:sz="0" w:space="0" w:color="auto"/>
              </w:divBdr>
            </w:div>
            <w:div w:id="827091168">
              <w:marLeft w:val="0"/>
              <w:marRight w:val="0"/>
              <w:marTop w:val="0"/>
              <w:marBottom w:val="0"/>
              <w:divBdr>
                <w:top w:val="none" w:sz="0" w:space="0" w:color="auto"/>
                <w:left w:val="none" w:sz="0" w:space="0" w:color="auto"/>
                <w:bottom w:val="none" w:sz="0" w:space="0" w:color="auto"/>
                <w:right w:val="none" w:sz="0" w:space="0" w:color="auto"/>
              </w:divBdr>
            </w:div>
            <w:div w:id="1920559471">
              <w:marLeft w:val="0"/>
              <w:marRight w:val="0"/>
              <w:marTop w:val="0"/>
              <w:marBottom w:val="0"/>
              <w:divBdr>
                <w:top w:val="none" w:sz="0" w:space="0" w:color="auto"/>
                <w:left w:val="none" w:sz="0" w:space="0" w:color="auto"/>
                <w:bottom w:val="none" w:sz="0" w:space="0" w:color="auto"/>
                <w:right w:val="none" w:sz="0" w:space="0" w:color="auto"/>
              </w:divBdr>
            </w:div>
            <w:div w:id="1648438994">
              <w:marLeft w:val="0"/>
              <w:marRight w:val="0"/>
              <w:marTop w:val="0"/>
              <w:marBottom w:val="0"/>
              <w:divBdr>
                <w:top w:val="none" w:sz="0" w:space="0" w:color="auto"/>
                <w:left w:val="none" w:sz="0" w:space="0" w:color="auto"/>
                <w:bottom w:val="none" w:sz="0" w:space="0" w:color="auto"/>
                <w:right w:val="none" w:sz="0" w:space="0" w:color="auto"/>
              </w:divBdr>
            </w:div>
            <w:div w:id="852186177">
              <w:marLeft w:val="0"/>
              <w:marRight w:val="0"/>
              <w:marTop w:val="0"/>
              <w:marBottom w:val="0"/>
              <w:divBdr>
                <w:top w:val="none" w:sz="0" w:space="0" w:color="auto"/>
                <w:left w:val="none" w:sz="0" w:space="0" w:color="auto"/>
                <w:bottom w:val="none" w:sz="0" w:space="0" w:color="auto"/>
                <w:right w:val="none" w:sz="0" w:space="0" w:color="auto"/>
              </w:divBdr>
            </w:div>
            <w:div w:id="1691377200">
              <w:marLeft w:val="0"/>
              <w:marRight w:val="0"/>
              <w:marTop w:val="0"/>
              <w:marBottom w:val="0"/>
              <w:divBdr>
                <w:top w:val="none" w:sz="0" w:space="0" w:color="auto"/>
                <w:left w:val="none" w:sz="0" w:space="0" w:color="auto"/>
                <w:bottom w:val="none" w:sz="0" w:space="0" w:color="auto"/>
                <w:right w:val="none" w:sz="0" w:space="0" w:color="auto"/>
              </w:divBdr>
            </w:div>
            <w:div w:id="189299801">
              <w:marLeft w:val="0"/>
              <w:marRight w:val="0"/>
              <w:marTop w:val="0"/>
              <w:marBottom w:val="0"/>
              <w:divBdr>
                <w:top w:val="none" w:sz="0" w:space="0" w:color="auto"/>
                <w:left w:val="none" w:sz="0" w:space="0" w:color="auto"/>
                <w:bottom w:val="none" w:sz="0" w:space="0" w:color="auto"/>
                <w:right w:val="none" w:sz="0" w:space="0" w:color="auto"/>
              </w:divBdr>
            </w:div>
            <w:div w:id="525287593">
              <w:marLeft w:val="0"/>
              <w:marRight w:val="0"/>
              <w:marTop w:val="0"/>
              <w:marBottom w:val="0"/>
              <w:divBdr>
                <w:top w:val="none" w:sz="0" w:space="0" w:color="auto"/>
                <w:left w:val="none" w:sz="0" w:space="0" w:color="auto"/>
                <w:bottom w:val="none" w:sz="0" w:space="0" w:color="auto"/>
                <w:right w:val="none" w:sz="0" w:space="0" w:color="auto"/>
              </w:divBdr>
            </w:div>
            <w:div w:id="655648575">
              <w:marLeft w:val="0"/>
              <w:marRight w:val="0"/>
              <w:marTop w:val="0"/>
              <w:marBottom w:val="0"/>
              <w:divBdr>
                <w:top w:val="none" w:sz="0" w:space="0" w:color="auto"/>
                <w:left w:val="none" w:sz="0" w:space="0" w:color="auto"/>
                <w:bottom w:val="none" w:sz="0" w:space="0" w:color="auto"/>
                <w:right w:val="none" w:sz="0" w:space="0" w:color="auto"/>
              </w:divBdr>
            </w:div>
            <w:div w:id="130170055">
              <w:marLeft w:val="0"/>
              <w:marRight w:val="0"/>
              <w:marTop w:val="0"/>
              <w:marBottom w:val="0"/>
              <w:divBdr>
                <w:top w:val="none" w:sz="0" w:space="0" w:color="auto"/>
                <w:left w:val="none" w:sz="0" w:space="0" w:color="auto"/>
                <w:bottom w:val="none" w:sz="0" w:space="0" w:color="auto"/>
                <w:right w:val="none" w:sz="0" w:space="0" w:color="auto"/>
              </w:divBdr>
            </w:div>
            <w:div w:id="1065496831">
              <w:marLeft w:val="0"/>
              <w:marRight w:val="0"/>
              <w:marTop w:val="0"/>
              <w:marBottom w:val="0"/>
              <w:divBdr>
                <w:top w:val="none" w:sz="0" w:space="0" w:color="auto"/>
                <w:left w:val="none" w:sz="0" w:space="0" w:color="auto"/>
                <w:bottom w:val="none" w:sz="0" w:space="0" w:color="auto"/>
                <w:right w:val="none" w:sz="0" w:space="0" w:color="auto"/>
              </w:divBdr>
            </w:div>
            <w:div w:id="1173102553">
              <w:marLeft w:val="0"/>
              <w:marRight w:val="0"/>
              <w:marTop w:val="0"/>
              <w:marBottom w:val="0"/>
              <w:divBdr>
                <w:top w:val="none" w:sz="0" w:space="0" w:color="auto"/>
                <w:left w:val="none" w:sz="0" w:space="0" w:color="auto"/>
                <w:bottom w:val="none" w:sz="0" w:space="0" w:color="auto"/>
                <w:right w:val="none" w:sz="0" w:space="0" w:color="auto"/>
              </w:divBdr>
            </w:div>
            <w:div w:id="1669408440">
              <w:marLeft w:val="0"/>
              <w:marRight w:val="0"/>
              <w:marTop w:val="0"/>
              <w:marBottom w:val="0"/>
              <w:divBdr>
                <w:top w:val="none" w:sz="0" w:space="0" w:color="auto"/>
                <w:left w:val="none" w:sz="0" w:space="0" w:color="auto"/>
                <w:bottom w:val="none" w:sz="0" w:space="0" w:color="auto"/>
                <w:right w:val="none" w:sz="0" w:space="0" w:color="auto"/>
              </w:divBdr>
            </w:div>
            <w:div w:id="1714308276">
              <w:marLeft w:val="0"/>
              <w:marRight w:val="0"/>
              <w:marTop w:val="0"/>
              <w:marBottom w:val="0"/>
              <w:divBdr>
                <w:top w:val="none" w:sz="0" w:space="0" w:color="auto"/>
                <w:left w:val="none" w:sz="0" w:space="0" w:color="auto"/>
                <w:bottom w:val="none" w:sz="0" w:space="0" w:color="auto"/>
                <w:right w:val="none" w:sz="0" w:space="0" w:color="auto"/>
              </w:divBdr>
            </w:div>
            <w:div w:id="1102067300">
              <w:marLeft w:val="0"/>
              <w:marRight w:val="0"/>
              <w:marTop w:val="0"/>
              <w:marBottom w:val="0"/>
              <w:divBdr>
                <w:top w:val="none" w:sz="0" w:space="0" w:color="auto"/>
                <w:left w:val="none" w:sz="0" w:space="0" w:color="auto"/>
                <w:bottom w:val="none" w:sz="0" w:space="0" w:color="auto"/>
                <w:right w:val="none" w:sz="0" w:space="0" w:color="auto"/>
              </w:divBdr>
            </w:div>
            <w:div w:id="970132260">
              <w:marLeft w:val="0"/>
              <w:marRight w:val="0"/>
              <w:marTop w:val="0"/>
              <w:marBottom w:val="0"/>
              <w:divBdr>
                <w:top w:val="none" w:sz="0" w:space="0" w:color="auto"/>
                <w:left w:val="none" w:sz="0" w:space="0" w:color="auto"/>
                <w:bottom w:val="none" w:sz="0" w:space="0" w:color="auto"/>
                <w:right w:val="none" w:sz="0" w:space="0" w:color="auto"/>
              </w:divBdr>
            </w:div>
            <w:div w:id="1827629191">
              <w:marLeft w:val="0"/>
              <w:marRight w:val="0"/>
              <w:marTop w:val="0"/>
              <w:marBottom w:val="0"/>
              <w:divBdr>
                <w:top w:val="none" w:sz="0" w:space="0" w:color="auto"/>
                <w:left w:val="none" w:sz="0" w:space="0" w:color="auto"/>
                <w:bottom w:val="none" w:sz="0" w:space="0" w:color="auto"/>
                <w:right w:val="none" w:sz="0" w:space="0" w:color="auto"/>
              </w:divBdr>
            </w:div>
            <w:div w:id="836460787">
              <w:marLeft w:val="0"/>
              <w:marRight w:val="0"/>
              <w:marTop w:val="0"/>
              <w:marBottom w:val="0"/>
              <w:divBdr>
                <w:top w:val="none" w:sz="0" w:space="0" w:color="auto"/>
                <w:left w:val="none" w:sz="0" w:space="0" w:color="auto"/>
                <w:bottom w:val="none" w:sz="0" w:space="0" w:color="auto"/>
                <w:right w:val="none" w:sz="0" w:space="0" w:color="auto"/>
              </w:divBdr>
            </w:div>
            <w:div w:id="1560089117">
              <w:marLeft w:val="0"/>
              <w:marRight w:val="0"/>
              <w:marTop w:val="0"/>
              <w:marBottom w:val="0"/>
              <w:divBdr>
                <w:top w:val="none" w:sz="0" w:space="0" w:color="auto"/>
                <w:left w:val="none" w:sz="0" w:space="0" w:color="auto"/>
                <w:bottom w:val="none" w:sz="0" w:space="0" w:color="auto"/>
                <w:right w:val="none" w:sz="0" w:space="0" w:color="auto"/>
              </w:divBdr>
            </w:div>
            <w:div w:id="1863274199">
              <w:marLeft w:val="0"/>
              <w:marRight w:val="0"/>
              <w:marTop w:val="0"/>
              <w:marBottom w:val="0"/>
              <w:divBdr>
                <w:top w:val="none" w:sz="0" w:space="0" w:color="auto"/>
                <w:left w:val="none" w:sz="0" w:space="0" w:color="auto"/>
                <w:bottom w:val="none" w:sz="0" w:space="0" w:color="auto"/>
                <w:right w:val="none" w:sz="0" w:space="0" w:color="auto"/>
              </w:divBdr>
            </w:div>
            <w:div w:id="908921807">
              <w:marLeft w:val="0"/>
              <w:marRight w:val="0"/>
              <w:marTop w:val="0"/>
              <w:marBottom w:val="0"/>
              <w:divBdr>
                <w:top w:val="none" w:sz="0" w:space="0" w:color="auto"/>
                <w:left w:val="none" w:sz="0" w:space="0" w:color="auto"/>
                <w:bottom w:val="none" w:sz="0" w:space="0" w:color="auto"/>
                <w:right w:val="none" w:sz="0" w:space="0" w:color="auto"/>
              </w:divBdr>
            </w:div>
            <w:div w:id="493497529">
              <w:marLeft w:val="0"/>
              <w:marRight w:val="0"/>
              <w:marTop w:val="0"/>
              <w:marBottom w:val="0"/>
              <w:divBdr>
                <w:top w:val="none" w:sz="0" w:space="0" w:color="auto"/>
                <w:left w:val="none" w:sz="0" w:space="0" w:color="auto"/>
                <w:bottom w:val="none" w:sz="0" w:space="0" w:color="auto"/>
                <w:right w:val="none" w:sz="0" w:space="0" w:color="auto"/>
              </w:divBdr>
            </w:div>
            <w:div w:id="1258713124">
              <w:marLeft w:val="0"/>
              <w:marRight w:val="0"/>
              <w:marTop w:val="0"/>
              <w:marBottom w:val="0"/>
              <w:divBdr>
                <w:top w:val="none" w:sz="0" w:space="0" w:color="auto"/>
                <w:left w:val="none" w:sz="0" w:space="0" w:color="auto"/>
                <w:bottom w:val="none" w:sz="0" w:space="0" w:color="auto"/>
                <w:right w:val="none" w:sz="0" w:space="0" w:color="auto"/>
              </w:divBdr>
            </w:div>
            <w:div w:id="1316492429">
              <w:marLeft w:val="0"/>
              <w:marRight w:val="0"/>
              <w:marTop w:val="0"/>
              <w:marBottom w:val="0"/>
              <w:divBdr>
                <w:top w:val="none" w:sz="0" w:space="0" w:color="auto"/>
                <w:left w:val="none" w:sz="0" w:space="0" w:color="auto"/>
                <w:bottom w:val="none" w:sz="0" w:space="0" w:color="auto"/>
                <w:right w:val="none" w:sz="0" w:space="0" w:color="auto"/>
              </w:divBdr>
            </w:div>
            <w:div w:id="1677221234">
              <w:marLeft w:val="0"/>
              <w:marRight w:val="0"/>
              <w:marTop w:val="0"/>
              <w:marBottom w:val="0"/>
              <w:divBdr>
                <w:top w:val="none" w:sz="0" w:space="0" w:color="auto"/>
                <w:left w:val="none" w:sz="0" w:space="0" w:color="auto"/>
                <w:bottom w:val="none" w:sz="0" w:space="0" w:color="auto"/>
                <w:right w:val="none" w:sz="0" w:space="0" w:color="auto"/>
              </w:divBdr>
            </w:div>
            <w:div w:id="2071003780">
              <w:marLeft w:val="0"/>
              <w:marRight w:val="0"/>
              <w:marTop w:val="0"/>
              <w:marBottom w:val="0"/>
              <w:divBdr>
                <w:top w:val="none" w:sz="0" w:space="0" w:color="auto"/>
                <w:left w:val="none" w:sz="0" w:space="0" w:color="auto"/>
                <w:bottom w:val="none" w:sz="0" w:space="0" w:color="auto"/>
                <w:right w:val="none" w:sz="0" w:space="0" w:color="auto"/>
              </w:divBdr>
            </w:div>
            <w:div w:id="2042852046">
              <w:marLeft w:val="0"/>
              <w:marRight w:val="0"/>
              <w:marTop w:val="0"/>
              <w:marBottom w:val="0"/>
              <w:divBdr>
                <w:top w:val="none" w:sz="0" w:space="0" w:color="auto"/>
                <w:left w:val="none" w:sz="0" w:space="0" w:color="auto"/>
                <w:bottom w:val="none" w:sz="0" w:space="0" w:color="auto"/>
                <w:right w:val="none" w:sz="0" w:space="0" w:color="auto"/>
              </w:divBdr>
            </w:div>
            <w:div w:id="1937593584">
              <w:marLeft w:val="0"/>
              <w:marRight w:val="0"/>
              <w:marTop w:val="0"/>
              <w:marBottom w:val="0"/>
              <w:divBdr>
                <w:top w:val="none" w:sz="0" w:space="0" w:color="auto"/>
                <w:left w:val="none" w:sz="0" w:space="0" w:color="auto"/>
                <w:bottom w:val="none" w:sz="0" w:space="0" w:color="auto"/>
                <w:right w:val="none" w:sz="0" w:space="0" w:color="auto"/>
              </w:divBdr>
            </w:div>
            <w:div w:id="689645030">
              <w:marLeft w:val="0"/>
              <w:marRight w:val="0"/>
              <w:marTop w:val="0"/>
              <w:marBottom w:val="0"/>
              <w:divBdr>
                <w:top w:val="none" w:sz="0" w:space="0" w:color="auto"/>
                <w:left w:val="none" w:sz="0" w:space="0" w:color="auto"/>
                <w:bottom w:val="none" w:sz="0" w:space="0" w:color="auto"/>
                <w:right w:val="none" w:sz="0" w:space="0" w:color="auto"/>
              </w:divBdr>
            </w:div>
            <w:div w:id="2133211850">
              <w:marLeft w:val="0"/>
              <w:marRight w:val="0"/>
              <w:marTop w:val="0"/>
              <w:marBottom w:val="0"/>
              <w:divBdr>
                <w:top w:val="none" w:sz="0" w:space="0" w:color="auto"/>
                <w:left w:val="none" w:sz="0" w:space="0" w:color="auto"/>
                <w:bottom w:val="none" w:sz="0" w:space="0" w:color="auto"/>
                <w:right w:val="none" w:sz="0" w:space="0" w:color="auto"/>
              </w:divBdr>
            </w:div>
            <w:div w:id="2146464531">
              <w:marLeft w:val="0"/>
              <w:marRight w:val="0"/>
              <w:marTop w:val="0"/>
              <w:marBottom w:val="0"/>
              <w:divBdr>
                <w:top w:val="none" w:sz="0" w:space="0" w:color="auto"/>
                <w:left w:val="none" w:sz="0" w:space="0" w:color="auto"/>
                <w:bottom w:val="none" w:sz="0" w:space="0" w:color="auto"/>
                <w:right w:val="none" w:sz="0" w:space="0" w:color="auto"/>
              </w:divBdr>
            </w:div>
            <w:div w:id="1352609550">
              <w:marLeft w:val="0"/>
              <w:marRight w:val="0"/>
              <w:marTop w:val="0"/>
              <w:marBottom w:val="0"/>
              <w:divBdr>
                <w:top w:val="none" w:sz="0" w:space="0" w:color="auto"/>
                <w:left w:val="none" w:sz="0" w:space="0" w:color="auto"/>
                <w:bottom w:val="none" w:sz="0" w:space="0" w:color="auto"/>
                <w:right w:val="none" w:sz="0" w:space="0" w:color="auto"/>
              </w:divBdr>
            </w:div>
            <w:div w:id="1416516479">
              <w:marLeft w:val="0"/>
              <w:marRight w:val="0"/>
              <w:marTop w:val="0"/>
              <w:marBottom w:val="0"/>
              <w:divBdr>
                <w:top w:val="none" w:sz="0" w:space="0" w:color="auto"/>
                <w:left w:val="none" w:sz="0" w:space="0" w:color="auto"/>
                <w:bottom w:val="none" w:sz="0" w:space="0" w:color="auto"/>
                <w:right w:val="none" w:sz="0" w:space="0" w:color="auto"/>
              </w:divBdr>
            </w:div>
            <w:div w:id="1652976466">
              <w:marLeft w:val="0"/>
              <w:marRight w:val="0"/>
              <w:marTop w:val="0"/>
              <w:marBottom w:val="0"/>
              <w:divBdr>
                <w:top w:val="none" w:sz="0" w:space="0" w:color="auto"/>
                <w:left w:val="none" w:sz="0" w:space="0" w:color="auto"/>
                <w:bottom w:val="none" w:sz="0" w:space="0" w:color="auto"/>
                <w:right w:val="none" w:sz="0" w:space="0" w:color="auto"/>
              </w:divBdr>
            </w:div>
            <w:div w:id="1154756671">
              <w:marLeft w:val="0"/>
              <w:marRight w:val="0"/>
              <w:marTop w:val="0"/>
              <w:marBottom w:val="0"/>
              <w:divBdr>
                <w:top w:val="none" w:sz="0" w:space="0" w:color="auto"/>
                <w:left w:val="none" w:sz="0" w:space="0" w:color="auto"/>
                <w:bottom w:val="none" w:sz="0" w:space="0" w:color="auto"/>
                <w:right w:val="none" w:sz="0" w:space="0" w:color="auto"/>
              </w:divBdr>
            </w:div>
            <w:div w:id="120922593">
              <w:marLeft w:val="0"/>
              <w:marRight w:val="0"/>
              <w:marTop w:val="0"/>
              <w:marBottom w:val="0"/>
              <w:divBdr>
                <w:top w:val="none" w:sz="0" w:space="0" w:color="auto"/>
                <w:left w:val="none" w:sz="0" w:space="0" w:color="auto"/>
                <w:bottom w:val="none" w:sz="0" w:space="0" w:color="auto"/>
                <w:right w:val="none" w:sz="0" w:space="0" w:color="auto"/>
              </w:divBdr>
            </w:div>
            <w:div w:id="1187791218">
              <w:marLeft w:val="0"/>
              <w:marRight w:val="0"/>
              <w:marTop w:val="0"/>
              <w:marBottom w:val="0"/>
              <w:divBdr>
                <w:top w:val="none" w:sz="0" w:space="0" w:color="auto"/>
                <w:left w:val="none" w:sz="0" w:space="0" w:color="auto"/>
                <w:bottom w:val="none" w:sz="0" w:space="0" w:color="auto"/>
                <w:right w:val="none" w:sz="0" w:space="0" w:color="auto"/>
              </w:divBdr>
            </w:div>
            <w:div w:id="1303849869">
              <w:marLeft w:val="0"/>
              <w:marRight w:val="0"/>
              <w:marTop w:val="0"/>
              <w:marBottom w:val="0"/>
              <w:divBdr>
                <w:top w:val="none" w:sz="0" w:space="0" w:color="auto"/>
                <w:left w:val="none" w:sz="0" w:space="0" w:color="auto"/>
                <w:bottom w:val="none" w:sz="0" w:space="0" w:color="auto"/>
                <w:right w:val="none" w:sz="0" w:space="0" w:color="auto"/>
              </w:divBdr>
            </w:div>
            <w:div w:id="1427460561">
              <w:marLeft w:val="0"/>
              <w:marRight w:val="0"/>
              <w:marTop w:val="0"/>
              <w:marBottom w:val="0"/>
              <w:divBdr>
                <w:top w:val="none" w:sz="0" w:space="0" w:color="auto"/>
                <w:left w:val="none" w:sz="0" w:space="0" w:color="auto"/>
                <w:bottom w:val="none" w:sz="0" w:space="0" w:color="auto"/>
                <w:right w:val="none" w:sz="0" w:space="0" w:color="auto"/>
              </w:divBdr>
            </w:div>
            <w:div w:id="1847137260">
              <w:marLeft w:val="0"/>
              <w:marRight w:val="0"/>
              <w:marTop w:val="0"/>
              <w:marBottom w:val="0"/>
              <w:divBdr>
                <w:top w:val="none" w:sz="0" w:space="0" w:color="auto"/>
                <w:left w:val="none" w:sz="0" w:space="0" w:color="auto"/>
                <w:bottom w:val="none" w:sz="0" w:space="0" w:color="auto"/>
                <w:right w:val="none" w:sz="0" w:space="0" w:color="auto"/>
              </w:divBdr>
            </w:div>
            <w:div w:id="1662418027">
              <w:marLeft w:val="0"/>
              <w:marRight w:val="0"/>
              <w:marTop w:val="0"/>
              <w:marBottom w:val="0"/>
              <w:divBdr>
                <w:top w:val="none" w:sz="0" w:space="0" w:color="auto"/>
                <w:left w:val="none" w:sz="0" w:space="0" w:color="auto"/>
                <w:bottom w:val="none" w:sz="0" w:space="0" w:color="auto"/>
                <w:right w:val="none" w:sz="0" w:space="0" w:color="auto"/>
              </w:divBdr>
            </w:div>
            <w:div w:id="1145196328">
              <w:marLeft w:val="0"/>
              <w:marRight w:val="0"/>
              <w:marTop w:val="0"/>
              <w:marBottom w:val="0"/>
              <w:divBdr>
                <w:top w:val="none" w:sz="0" w:space="0" w:color="auto"/>
                <w:left w:val="none" w:sz="0" w:space="0" w:color="auto"/>
                <w:bottom w:val="none" w:sz="0" w:space="0" w:color="auto"/>
                <w:right w:val="none" w:sz="0" w:space="0" w:color="auto"/>
              </w:divBdr>
            </w:div>
            <w:div w:id="1488130859">
              <w:marLeft w:val="0"/>
              <w:marRight w:val="0"/>
              <w:marTop w:val="0"/>
              <w:marBottom w:val="0"/>
              <w:divBdr>
                <w:top w:val="none" w:sz="0" w:space="0" w:color="auto"/>
                <w:left w:val="none" w:sz="0" w:space="0" w:color="auto"/>
                <w:bottom w:val="none" w:sz="0" w:space="0" w:color="auto"/>
                <w:right w:val="none" w:sz="0" w:space="0" w:color="auto"/>
              </w:divBdr>
            </w:div>
            <w:div w:id="1407612945">
              <w:marLeft w:val="0"/>
              <w:marRight w:val="0"/>
              <w:marTop w:val="0"/>
              <w:marBottom w:val="0"/>
              <w:divBdr>
                <w:top w:val="none" w:sz="0" w:space="0" w:color="auto"/>
                <w:left w:val="none" w:sz="0" w:space="0" w:color="auto"/>
                <w:bottom w:val="none" w:sz="0" w:space="0" w:color="auto"/>
                <w:right w:val="none" w:sz="0" w:space="0" w:color="auto"/>
              </w:divBdr>
            </w:div>
            <w:div w:id="1333332865">
              <w:marLeft w:val="0"/>
              <w:marRight w:val="0"/>
              <w:marTop w:val="0"/>
              <w:marBottom w:val="0"/>
              <w:divBdr>
                <w:top w:val="none" w:sz="0" w:space="0" w:color="auto"/>
                <w:left w:val="none" w:sz="0" w:space="0" w:color="auto"/>
                <w:bottom w:val="none" w:sz="0" w:space="0" w:color="auto"/>
                <w:right w:val="none" w:sz="0" w:space="0" w:color="auto"/>
              </w:divBdr>
            </w:div>
            <w:div w:id="1916697834">
              <w:marLeft w:val="0"/>
              <w:marRight w:val="0"/>
              <w:marTop w:val="0"/>
              <w:marBottom w:val="0"/>
              <w:divBdr>
                <w:top w:val="none" w:sz="0" w:space="0" w:color="auto"/>
                <w:left w:val="none" w:sz="0" w:space="0" w:color="auto"/>
                <w:bottom w:val="none" w:sz="0" w:space="0" w:color="auto"/>
                <w:right w:val="none" w:sz="0" w:space="0" w:color="auto"/>
              </w:divBdr>
            </w:div>
            <w:div w:id="1358703747">
              <w:marLeft w:val="0"/>
              <w:marRight w:val="0"/>
              <w:marTop w:val="0"/>
              <w:marBottom w:val="0"/>
              <w:divBdr>
                <w:top w:val="none" w:sz="0" w:space="0" w:color="auto"/>
                <w:left w:val="none" w:sz="0" w:space="0" w:color="auto"/>
                <w:bottom w:val="none" w:sz="0" w:space="0" w:color="auto"/>
                <w:right w:val="none" w:sz="0" w:space="0" w:color="auto"/>
              </w:divBdr>
            </w:div>
            <w:div w:id="629408241">
              <w:marLeft w:val="0"/>
              <w:marRight w:val="0"/>
              <w:marTop w:val="0"/>
              <w:marBottom w:val="0"/>
              <w:divBdr>
                <w:top w:val="none" w:sz="0" w:space="0" w:color="auto"/>
                <w:left w:val="none" w:sz="0" w:space="0" w:color="auto"/>
                <w:bottom w:val="none" w:sz="0" w:space="0" w:color="auto"/>
                <w:right w:val="none" w:sz="0" w:space="0" w:color="auto"/>
              </w:divBdr>
            </w:div>
            <w:div w:id="2119983675">
              <w:marLeft w:val="0"/>
              <w:marRight w:val="0"/>
              <w:marTop w:val="0"/>
              <w:marBottom w:val="0"/>
              <w:divBdr>
                <w:top w:val="none" w:sz="0" w:space="0" w:color="auto"/>
                <w:left w:val="none" w:sz="0" w:space="0" w:color="auto"/>
                <w:bottom w:val="none" w:sz="0" w:space="0" w:color="auto"/>
                <w:right w:val="none" w:sz="0" w:space="0" w:color="auto"/>
              </w:divBdr>
            </w:div>
            <w:div w:id="146015907">
              <w:marLeft w:val="0"/>
              <w:marRight w:val="0"/>
              <w:marTop w:val="0"/>
              <w:marBottom w:val="0"/>
              <w:divBdr>
                <w:top w:val="none" w:sz="0" w:space="0" w:color="auto"/>
                <w:left w:val="none" w:sz="0" w:space="0" w:color="auto"/>
                <w:bottom w:val="none" w:sz="0" w:space="0" w:color="auto"/>
                <w:right w:val="none" w:sz="0" w:space="0" w:color="auto"/>
              </w:divBdr>
            </w:div>
            <w:div w:id="535626877">
              <w:marLeft w:val="0"/>
              <w:marRight w:val="0"/>
              <w:marTop w:val="0"/>
              <w:marBottom w:val="0"/>
              <w:divBdr>
                <w:top w:val="none" w:sz="0" w:space="0" w:color="auto"/>
                <w:left w:val="none" w:sz="0" w:space="0" w:color="auto"/>
                <w:bottom w:val="none" w:sz="0" w:space="0" w:color="auto"/>
                <w:right w:val="none" w:sz="0" w:space="0" w:color="auto"/>
              </w:divBdr>
            </w:div>
            <w:div w:id="789201085">
              <w:marLeft w:val="0"/>
              <w:marRight w:val="0"/>
              <w:marTop w:val="0"/>
              <w:marBottom w:val="0"/>
              <w:divBdr>
                <w:top w:val="none" w:sz="0" w:space="0" w:color="auto"/>
                <w:left w:val="none" w:sz="0" w:space="0" w:color="auto"/>
                <w:bottom w:val="none" w:sz="0" w:space="0" w:color="auto"/>
                <w:right w:val="none" w:sz="0" w:space="0" w:color="auto"/>
              </w:divBdr>
            </w:div>
            <w:div w:id="923035070">
              <w:marLeft w:val="0"/>
              <w:marRight w:val="0"/>
              <w:marTop w:val="0"/>
              <w:marBottom w:val="0"/>
              <w:divBdr>
                <w:top w:val="none" w:sz="0" w:space="0" w:color="auto"/>
                <w:left w:val="none" w:sz="0" w:space="0" w:color="auto"/>
                <w:bottom w:val="none" w:sz="0" w:space="0" w:color="auto"/>
                <w:right w:val="none" w:sz="0" w:space="0" w:color="auto"/>
              </w:divBdr>
            </w:div>
            <w:div w:id="1546066159">
              <w:marLeft w:val="0"/>
              <w:marRight w:val="0"/>
              <w:marTop w:val="0"/>
              <w:marBottom w:val="0"/>
              <w:divBdr>
                <w:top w:val="none" w:sz="0" w:space="0" w:color="auto"/>
                <w:left w:val="none" w:sz="0" w:space="0" w:color="auto"/>
                <w:bottom w:val="none" w:sz="0" w:space="0" w:color="auto"/>
                <w:right w:val="none" w:sz="0" w:space="0" w:color="auto"/>
              </w:divBdr>
            </w:div>
            <w:div w:id="174536729">
              <w:marLeft w:val="0"/>
              <w:marRight w:val="0"/>
              <w:marTop w:val="0"/>
              <w:marBottom w:val="0"/>
              <w:divBdr>
                <w:top w:val="none" w:sz="0" w:space="0" w:color="auto"/>
                <w:left w:val="none" w:sz="0" w:space="0" w:color="auto"/>
                <w:bottom w:val="none" w:sz="0" w:space="0" w:color="auto"/>
                <w:right w:val="none" w:sz="0" w:space="0" w:color="auto"/>
              </w:divBdr>
            </w:div>
            <w:div w:id="554781016">
              <w:marLeft w:val="0"/>
              <w:marRight w:val="0"/>
              <w:marTop w:val="0"/>
              <w:marBottom w:val="0"/>
              <w:divBdr>
                <w:top w:val="none" w:sz="0" w:space="0" w:color="auto"/>
                <w:left w:val="none" w:sz="0" w:space="0" w:color="auto"/>
                <w:bottom w:val="none" w:sz="0" w:space="0" w:color="auto"/>
                <w:right w:val="none" w:sz="0" w:space="0" w:color="auto"/>
              </w:divBdr>
            </w:div>
            <w:div w:id="1224369632">
              <w:marLeft w:val="0"/>
              <w:marRight w:val="0"/>
              <w:marTop w:val="0"/>
              <w:marBottom w:val="0"/>
              <w:divBdr>
                <w:top w:val="none" w:sz="0" w:space="0" w:color="auto"/>
                <w:left w:val="none" w:sz="0" w:space="0" w:color="auto"/>
                <w:bottom w:val="none" w:sz="0" w:space="0" w:color="auto"/>
                <w:right w:val="none" w:sz="0" w:space="0" w:color="auto"/>
              </w:divBdr>
            </w:div>
            <w:div w:id="1794322254">
              <w:marLeft w:val="0"/>
              <w:marRight w:val="0"/>
              <w:marTop w:val="0"/>
              <w:marBottom w:val="0"/>
              <w:divBdr>
                <w:top w:val="none" w:sz="0" w:space="0" w:color="auto"/>
                <w:left w:val="none" w:sz="0" w:space="0" w:color="auto"/>
                <w:bottom w:val="none" w:sz="0" w:space="0" w:color="auto"/>
                <w:right w:val="none" w:sz="0" w:space="0" w:color="auto"/>
              </w:divBdr>
            </w:div>
            <w:div w:id="1531065866">
              <w:marLeft w:val="0"/>
              <w:marRight w:val="0"/>
              <w:marTop w:val="0"/>
              <w:marBottom w:val="0"/>
              <w:divBdr>
                <w:top w:val="none" w:sz="0" w:space="0" w:color="auto"/>
                <w:left w:val="none" w:sz="0" w:space="0" w:color="auto"/>
                <w:bottom w:val="none" w:sz="0" w:space="0" w:color="auto"/>
                <w:right w:val="none" w:sz="0" w:space="0" w:color="auto"/>
              </w:divBdr>
            </w:div>
            <w:div w:id="11664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088">
      <w:bodyDiv w:val="1"/>
      <w:marLeft w:val="0"/>
      <w:marRight w:val="0"/>
      <w:marTop w:val="0"/>
      <w:marBottom w:val="0"/>
      <w:divBdr>
        <w:top w:val="none" w:sz="0" w:space="0" w:color="auto"/>
        <w:left w:val="none" w:sz="0" w:space="0" w:color="auto"/>
        <w:bottom w:val="none" w:sz="0" w:space="0" w:color="auto"/>
        <w:right w:val="none" w:sz="0" w:space="0" w:color="auto"/>
      </w:divBdr>
      <w:divsChild>
        <w:div w:id="1212377172">
          <w:marLeft w:val="0"/>
          <w:marRight w:val="0"/>
          <w:marTop w:val="0"/>
          <w:marBottom w:val="0"/>
          <w:divBdr>
            <w:top w:val="none" w:sz="0" w:space="0" w:color="auto"/>
            <w:left w:val="none" w:sz="0" w:space="0" w:color="auto"/>
            <w:bottom w:val="none" w:sz="0" w:space="0" w:color="auto"/>
            <w:right w:val="none" w:sz="0" w:space="0" w:color="auto"/>
          </w:divBdr>
          <w:divsChild>
            <w:div w:id="2123332051">
              <w:marLeft w:val="0"/>
              <w:marRight w:val="0"/>
              <w:marTop w:val="0"/>
              <w:marBottom w:val="0"/>
              <w:divBdr>
                <w:top w:val="none" w:sz="0" w:space="0" w:color="auto"/>
                <w:left w:val="none" w:sz="0" w:space="0" w:color="auto"/>
                <w:bottom w:val="none" w:sz="0" w:space="0" w:color="auto"/>
                <w:right w:val="none" w:sz="0" w:space="0" w:color="auto"/>
              </w:divBdr>
            </w:div>
            <w:div w:id="1364286014">
              <w:marLeft w:val="0"/>
              <w:marRight w:val="0"/>
              <w:marTop w:val="0"/>
              <w:marBottom w:val="0"/>
              <w:divBdr>
                <w:top w:val="none" w:sz="0" w:space="0" w:color="auto"/>
                <w:left w:val="none" w:sz="0" w:space="0" w:color="auto"/>
                <w:bottom w:val="none" w:sz="0" w:space="0" w:color="auto"/>
                <w:right w:val="none" w:sz="0" w:space="0" w:color="auto"/>
              </w:divBdr>
            </w:div>
            <w:div w:id="533618307">
              <w:marLeft w:val="0"/>
              <w:marRight w:val="0"/>
              <w:marTop w:val="0"/>
              <w:marBottom w:val="0"/>
              <w:divBdr>
                <w:top w:val="none" w:sz="0" w:space="0" w:color="auto"/>
                <w:left w:val="none" w:sz="0" w:space="0" w:color="auto"/>
                <w:bottom w:val="none" w:sz="0" w:space="0" w:color="auto"/>
                <w:right w:val="none" w:sz="0" w:space="0" w:color="auto"/>
              </w:divBdr>
            </w:div>
            <w:div w:id="1849757886">
              <w:marLeft w:val="0"/>
              <w:marRight w:val="0"/>
              <w:marTop w:val="0"/>
              <w:marBottom w:val="0"/>
              <w:divBdr>
                <w:top w:val="none" w:sz="0" w:space="0" w:color="auto"/>
                <w:left w:val="none" w:sz="0" w:space="0" w:color="auto"/>
                <w:bottom w:val="none" w:sz="0" w:space="0" w:color="auto"/>
                <w:right w:val="none" w:sz="0" w:space="0" w:color="auto"/>
              </w:divBdr>
            </w:div>
            <w:div w:id="1602226985">
              <w:marLeft w:val="0"/>
              <w:marRight w:val="0"/>
              <w:marTop w:val="0"/>
              <w:marBottom w:val="0"/>
              <w:divBdr>
                <w:top w:val="none" w:sz="0" w:space="0" w:color="auto"/>
                <w:left w:val="none" w:sz="0" w:space="0" w:color="auto"/>
                <w:bottom w:val="none" w:sz="0" w:space="0" w:color="auto"/>
                <w:right w:val="none" w:sz="0" w:space="0" w:color="auto"/>
              </w:divBdr>
            </w:div>
            <w:div w:id="532574099">
              <w:marLeft w:val="0"/>
              <w:marRight w:val="0"/>
              <w:marTop w:val="0"/>
              <w:marBottom w:val="0"/>
              <w:divBdr>
                <w:top w:val="none" w:sz="0" w:space="0" w:color="auto"/>
                <w:left w:val="none" w:sz="0" w:space="0" w:color="auto"/>
                <w:bottom w:val="none" w:sz="0" w:space="0" w:color="auto"/>
                <w:right w:val="none" w:sz="0" w:space="0" w:color="auto"/>
              </w:divBdr>
            </w:div>
            <w:div w:id="312874966">
              <w:marLeft w:val="0"/>
              <w:marRight w:val="0"/>
              <w:marTop w:val="0"/>
              <w:marBottom w:val="0"/>
              <w:divBdr>
                <w:top w:val="none" w:sz="0" w:space="0" w:color="auto"/>
                <w:left w:val="none" w:sz="0" w:space="0" w:color="auto"/>
                <w:bottom w:val="none" w:sz="0" w:space="0" w:color="auto"/>
                <w:right w:val="none" w:sz="0" w:space="0" w:color="auto"/>
              </w:divBdr>
            </w:div>
            <w:div w:id="1919554386">
              <w:marLeft w:val="0"/>
              <w:marRight w:val="0"/>
              <w:marTop w:val="0"/>
              <w:marBottom w:val="0"/>
              <w:divBdr>
                <w:top w:val="none" w:sz="0" w:space="0" w:color="auto"/>
                <w:left w:val="none" w:sz="0" w:space="0" w:color="auto"/>
                <w:bottom w:val="none" w:sz="0" w:space="0" w:color="auto"/>
                <w:right w:val="none" w:sz="0" w:space="0" w:color="auto"/>
              </w:divBdr>
            </w:div>
            <w:div w:id="1202405059">
              <w:marLeft w:val="0"/>
              <w:marRight w:val="0"/>
              <w:marTop w:val="0"/>
              <w:marBottom w:val="0"/>
              <w:divBdr>
                <w:top w:val="none" w:sz="0" w:space="0" w:color="auto"/>
                <w:left w:val="none" w:sz="0" w:space="0" w:color="auto"/>
                <w:bottom w:val="none" w:sz="0" w:space="0" w:color="auto"/>
                <w:right w:val="none" w:sz="0" w:space="0" w:color="auto"/>
              </w:divBdr>
            </w:div>
            <w:div w:id="1462921362">
              <w:marLeft w:val="0"/>
              <w:marRight w:val="0"/>
              <w:marTop w:val="0"/>
              <w:marBottom w:val="0"/>
              <w:divBdr>
                <w:top w:val="none" w:sz="0" w:space="0" w:color="auto"/>
                <w:left w:val="none" w:sz="0" w:space="0" w:color="auto"/>
                <w:bottom w:val="none" w:sz="0" w:space="0" w:color="auto"/>
                <w:right w:val="none" w:sz="0" w:space="0" w:color="auto"/>
              </w:divBdr>
            </w:div>
            <w:div w:id="1428115350">
              <w:marLeft w:val="0"/>
              <w:marRight w:val="0"/>
              <w:marTop w:val="0"/>
              <w:marBottom w:val="0"/>
              <w:divBdr>
                <w:top w:val="none" w:sz="0" w:space="0" w:color="auto"/>
                <w:left w:val="none" w:sz="0" w:space="0" w:color="auto"/>
                <w:bottom w:val="none" w:sz="0" w:space="0" w:color="auto"/>
                <w:right w:val="none" w:sz="0" w:space="0" w:color="auto"/>
              </w:divBdr>
            </w:div>
            <w:div w:id="1340230036">
              <w:marLeft w:val="0"/>
              <w:marRight w:val="0"/>
              <w:marTop w:val="0"/>
              <w:marBottom w:val="0"/>
              <w:divBdr>
                <w:top w:val="none" w:sz="0" w:space="0" w:color="auto"/>
                <w:left w:val="none" w:sz="0" w:space="0" w:color="auto"/>
                <w:bottom w:val="none" w:sz="0" w:space="0" w:color="auto"/>
                <w:right w:val="none" w:sz="0" w:space="0" w:color="auto"/>
              </w:divBdr>
            </w:div>
            <w:div w:id="1237131931">
              <w:marLeft w:val="0"/>
              <w:marRight w:val="0"/>
              <w:marTop w:val="0"/>
              <w:marBottom w:val="0"/>
              <w:divBdr>
                <w:top w:val="none" w:sz="0" w:space="0" w:color="auto"/>
                <w:left w:val="none" w:sz="0" w:space="0" w:color="auto"/>
                <w:bottom w:val="none" w:sz="0" w:space="0" w:color="auto"/>
                <w:right w:val="none" w:sz="0" w:space="0" w:color="auto"/>
              </w:divBdr>
            </w:div>
            <w:div w:id="728379195">
              <w:marLeft w:val="0"/>
              <w:marRight w:val="0"/>
              <w:marTop w:val="0"/>
              <w:marBottom w:val="0"/>
              <w:divBdr>
                <w:top w:val="none" w:sz="0" w:space="0" w:color="auto"/>
                <w:left w:val="none" w:sz="0" w:space="0" w:color="auto"/>
                <w:bottom w:val="none" w:sz="0" w:space="0" w:color="auto"/>
                <w:right w:val="none" w:sz="0" w:space="0" w:color="auto"/>
              </w:divBdr>
            </w:div>
            <w:div w:id="270940580">
              <w:marLeft w:val="0"/>
              <w:marRight w:val="0"/>
              <w:marTop w:val="0"/>
              <w:marBottom w:val="0"/>
              <w:divBdr>
                <w:top w:val="none" w:sz="0" w:space="0" w:color="auto"/>
                <w:left w:val="none" w:sz="0" w:space="0" w:color="auto"/>
                <w:bottom w:val="none" w:sz="0" w:space="0" w:color="auto"/>
                <w:right w:val="none" w:sz="0" w:space="0" w:color="auto"/>
              </w:divBdr>
            </w:div>
            <w:div w:id="1897012895">
              <w:marLeft w:val="0"/>
              <w:marRight w:val="0"/>
              <w:marTop w:val="0"/>
              <w:marBottom w:val="0"/>
              <w:divBdr>
                <w:top w:val="none" w:sz="0" w:space="0" w:color="auto"/>
                <w:left w:val="none" w:sz="0" w:space="0" w:color="auto"/>
                <w:bottom w:val="none" w:sz="0" w:space="0" w:color="auto"/>
                <w:right w:val="none" w:sz="0" w:space="0" w:color="auto"/>
              </w:divBdr>
            </w:div>
            <w:div w:id="1520847793">
              <w:marLeft w:val="0"/>
              <w:marRight w:val="0"/>
              <w:marTop w:val="0"/>
              <w:marBottom w:val="0"/>
              <w:divBdr>
                <w:top w:val="none" w:sz="0" w:space="0" w:color="auto"/>
                <w:left w:val="none" w:sz="0" w:space="0" w:color="auto"/>
                <w:bottom w:val="none" w:sz="0" w:space="0" w:color="auto"/>
                <w:right w:val="none" w:sz="0" w:space="0" w:color="auto"/>
              </w:divBdr>
            </w:div>
            <w:div w:id="1687904671">
              <w:marLeft w:val="0"/>
              <w:marRight w:val="0"/>
              <w:marTop w:val="0"/>
              <w:marBottom w:val="0"/>
              <w:divBdr>
                <w:top w:val="none" w:sz="0" w:space="0" w:color="auto"/>
                <w:left w:val="none" w:sz="0" w:space="0" w:color="auto"/>
                <w:bottom w:val="none" w:sz="0" w:space="0" w:color="auto"/>
                <w:right w:val="none" w:sz="0" w:space="0" w:color="auto"/>
              </w:divBdr>
            </w:div>
            <w:div w:id="1200120695">
              <w:marLeft w:val="0"/>
              <w:marRight w:val="0"/>
              <w:marTop w:val="0"/>
              <w:marBottom w:val="0"/>
              <w:divBdr>
                <w:top w:val="none" w:sz="0" w:space="0" w:color="auto"/>
                <w:left w:val="none" w:sz="0" w:space="0" w:color="auto"/>
                <w:bottom w:val="none" w:sz="0" w:space="0" w:color="auto"/>
                <w:right w:val="none" w:sz="0" w:space="0" w:color="auto"/>
              </w:divBdr>
            </w:div>
            <w:div w:id="29307081">
              <w:marLeft w:val="0"/>
              <w:marRight w:val="0"/>
              <w:marTop w:val="0"/>
              <w:marBottom w:val="0"/>
              <w:divBdr>
                <w:top w:val="none" w:sz="0" w:space="0" w:color="auto"/>
                <w:left w:val="none" w:sz="0" w:space="0" w:color="auto"/>
                <w:bottom w:val="none" w:sz="0" w:space="0" w:color="auto"/>
                <w:right w:val="none" w:sz="0" w:space="0" w:color="auto"/>
              </w:divBdr>
            </w:div>
            <w:div w:id="451095522">
              <w:marLeft w:val="0"/>
              <w:marRight w:val="0"/>
              <w:marTop w:val="0"/>
              <w:marBottom w:val="0"/>
              <w:divBdr>
                <w:top w:val="none" w:sz="0" w:space="0" w:color="auto"/>
                <w:left w:val="none" w:sz="0" w:space="0" w:color="auto"/>
                <w:bottom w:val="none" w:sz="0" w:space="0" w:color="auto"/>
                <w:right w:val="none" w:sz="0" w:space="0" w:color="auto"/>
              </w:divBdr>
            </w:div>
            <w:div w:id="379598879">
              <w:marLeft w:val="0"/>
              <w:marRight w:val="0"/>
              <w:marTop w:val="0"/>
              <w:marBottom w:val="0"/>
              <w:divBdr>
                <w:top w:val="none" w:sz="0" w:space="0" w:color="auto"/>
                <w:left w:val="none" w:sz="0" w:space="0" w:color="auto"/>
                <w:bottom w:val="none" w:sz="0" w:space="0" w:color="auto"/>
                <w:right w:val="none" w:sz="0" w:space="0" w:color="auto"/>
              </w:divBdr>
            </w:div>
            <w:div w:id="530067867">
              <w:marLeft w:val="0"/>
              <w:marRight w:val="0"/>
              <w:marTop w:val="0"/>
              <w:marBottom w:val="0"/>
              <w:divBdr>
                <w:top w:val="none" w:sz="0" w:space="0" w:color="auto"/>
                <w:left w:val="none" w:sz="0" w:space="0" w:color="auto"/>
                <w:bottom w:val="none" w:sz="0" w:space="0" w:color="auto"/>
                <w:right w:val="none" w:sz="0" w:space="0" w:color="auto"/>
              </w:divBdr>
            </w:div>
            <w:div w:id="529874299">
              <w:marLeft w:val="0"/>
              <w:marRight w:val="0"/>
              <w:marTop w:val="0"/>
              <w:marBottom w:val="0"/>
              <w:divBdr>
                <w:top w:val="none" w:sz="0" w:space="0" w:color="auto"/>
                <w:left w:val="none" w:sz="0" w:space="0" w:color="auto"/>
                <w:bottom w:val="none" w:sz="0" w:space="0" w:color="auto"/>
                <w:right w:val="none" w:sz="0" w:space="0" w:color="auto"/>
              </w:divBdr>
            </w:div>
            <w:div w:id="955450571">
              <w:marLeft w:val="0"/>
              <w:marRight w:val="0"/>
              <w:marTop w:val="0"/>
              <w:marBottom w:val="0"/>
              <w:divBdr>
                <w:top w:val="none" w:sz="0" w:space="0" w:color="auto"/>
                <w:left w:val="none" w:sz="0" w:space="0" w:color="auto"/>
                <w:bottom w:val="none" w:sz="0" w:space="0" w:color="auto"/>
                <w:right w:val="none" w:sz="0" w:space="0" w:color="auto"/>
              </w:divBdr>
            </w:div>
            <w:div w:id="1676423043">
              <w:marLeft w:val="0"/>
              <w:marRight w:val="0"/>
              <w:marTop w:val="0"/>
              <w:marBottom w:val="0"/>
              <w:divBdr>
                <w:top w:val="none" w:sz="0" w:space="0" w:color="auto"/>
                <w:left w:val="none" w:sz="0" w:space="0" w:color="auto"/>
                <w:bottom w:val="none" w:sz="0" w:space="0" w:color="auto"/>
                <w:right w:val="none" w:sz="0" w:space="0" w:color="auto"/>
              </w:divBdr>
            </w:div>
            <w:div w:id="1046103097">
              <w:marLeft w:val="0"/>
              <w:marRight w:val="0"/>
              <w:marTop w:val="0"/>
              <w:marBottom w:val="0"/>
              <w:divBdr>
                <w:top w:val="none" w:sz="0" w:space="0" w:color="auto"/>
                <w:left w:val="none" w:sz="0" w:space="0" w:color="auto"/>
                <w:bottom w:val="none" w:sz="0" w:space="0" w:color="auto"/>
                <w:right w:val="none" w:sz="0" w:space="0" w:color="auto"/>
              </w:divBdr>
            </w:div>
            <w:div w:id="1674454256">
              <w:marLeft w:val="0"/>
              <w:marRight w:val="0"/>
              <w:marTop w:val="0"/>
              <w:marBottom w:val="0"/>
              <w:divBdr>
                <w:top w:val="none" w:sz="0" w:space="0" w:color="auto"/>
                <w:left w:val="none" w:sz="0" w:space="0" w:color="auto"/>
                <w:bottom w:val="none" w:sz="0" w:space="0" w:color="auto"/>
                <w:right w:val="none" w:sz="0" w:space="0" w:color="auto"/>
              </w:divBdr>
            </w:div>
            <w:div w:id="568197137">
              <w:marLeft w:val="0"/>
              <w:marRight w:val="0"/>
              <w:marTop w:val="0"/>
              <w:marBottom w:val="0"/>
              <w:divBdr>
                <w:top w:val="none" w:sz="0" w:space="0" w:color="auto"/>
                <w:left w:val="none" w:sz="0" w:space="0" w:color="auto"/>
                <w:bottom w:val="none" w:sz="0" w:space="0" w:color="auto"/>
                <w:right w:val="none" w:sz="0" w:space="0" w:color="auto"/>
              </w:divBdr>
            </w:div>
            <w:div w:id="37365590">
              <w:marLeft w:val="0"/>
              <w:marRight w:val="0"/>
              <w:marTop w:val="0"/>
              <w:marBottom w:val="0"/>
              <w:divBdr>
                <w:top w:val="none" w:sz="0" w:space="0" w:color="auto"/>
                <w:left w:val="none" w:sz="0" w:space="0" w:color="auto"/>
                <w:bottom w:val="none" w:sz="0" w:space="0" w:color="auto"/>
                <w:right w:val="none" w:sz="0" w:space="0" w:color="auto"/>
              </w:divBdr>
            </w:div>
            <w:div w:id="770706089">
              <w:marLeft w:val="0"/>
              <w:marRight w:val="0"/>
              <w:marTop w:val="0"/>
              <w:marBottom w:val="0"/>
              <w:divBdr>
                <w:top w:val="none" w:sz="0" w:space="0" w:color="auto"/>
                <w:left w:val="none" w:sz="0" w:space="0" w:color="auto"/>
                <w:bottom w:val="none" w:sz="0" w:space="0" w:color="auto"/>
                <w:right w:val="none" w:sz="0" w:space="0" w:color="auto"/>
              </w:divBdr>
            </w:div>
            <w:div w:id="1834174252">
              <w:marLeft w:val="0"/>
              <w:marRight w:val="0"/>
              <w:marTop w:val="0"/>
              <w:marBottom w:val="0"/>
              <w:divBdr>
                <w:top w:val="none" w:sz="0" w:space="0" w:color="auto"/>
                <w:left w:val="none" w:sz="0" w:space="0" w:color="auto"/>
                <w:bottom w:val="none" w:sz="0" w:space="0" w:color="auto"/>
                <w:right w:val="none" w:sz="0" w:space="0" w:color="auto"/>
              </w:divBdr>
            </w:div>
            <w:div w:id="104425292">
              <w:marLeft w:val="0"/>
              <w:marRight w:val="0"/>
              <w:marTop w:val="0"/>
              <w:marBottom w:val="0"/>
              <w:divBdr>
                <w:top w:val="none" w:sz="0" w:space="0" w:color="auto"/>
                <w:left w:val="none" w:sz="0" w:space="0" w:color="auto"/>
                <w:bottom w:val="none" w:sz="0" w:space="0" w:color="auto"/>
                <w:right w:val="none" w:sz="0" w:space="0" w:color="auto"/>
              </w:divBdr>
            </w:div>
            <w:div w:id="2125031624">
              <w:marLeft w:val="0"/>
              <w:marRight w:val="0"/>
              <w:marTop w:val="0"/>
              <w:marBottom w:val="0"/>
              <w:divBdr>
                <w:top w:val="none" w:sz="0" w:space="0" w:color="auto"/>
                <w:left w:val="none" w:sz="0" w:space="0" w:color="auto"/>
                <w:bottom w:val="none" w:sz="0" w:space="0" w:color="auto"/>
                <w:right w:val="none" w:sz="0" w:space="0" w:color="auto"/>
              </w:divBdr>
            </w:div>
            <w:div w:id="1897204896">
              <w:marLeft w:val="0"/>
              <w:marRight w:val="0"/>
              <w:marTop w:val="0"/>
              <w:marBottom w:val="0"/>
              <w:divBdr>
                <w:top w:val="none" w:sz="0" w:space="0" w:color="auto"/>
                <w:left w:val="none" w:sz="0" w:space="0" w:color="auto"/>
                <w:bottom w:val="none" w:sz="0" w:space="0" w:color="auto"/>
                <w:right w:val="none" w:sz="0" w:space="0" w:color="auto"/>
              </w:divBdr>
            </w:div>
            <w:div w:id="1341811942">
              <w:marLeft w:val="0"/>
              <w:marRight w:val="0"/>
              <w:marTop w:val="0"/>
              <w:marBottom w:val="0"/>
              <w:divBdr>
                <w:top w:val="none" w:sz="0" w:space="0" w:color="auto"/>
                <w:left w:val="none" w:sz="0" w:space="0" w:color="auto"/>
                <w:bottom w:val="none" w:sz="0" w:space="0" w:color="auto"/>
                <w:right w:val="none" w:sz="0" w:space="0" w:color="auto"/>
              </w:divBdr>
            </w:div>
            <w:div w:id="1670213026">
              <w:marLeft w:val="0"/>
              <w:marRight w:val="0"/>
              <w:marTop w:val="0"/>
              <w:marBottom w:val="0"/>
              <w:divBdr>
                <w:top w:val="none" w:sz="0" w:space="0" w:color="auto"/>
                <w:left w:val="none" w:sz="0" w:space="0" w:color="auto"/>
                <w:bottom w:val="none" w:sz="0" w:space="0" w:color="auto"/>
                <w:right w:val="none" w:sz="0" w:space="0" w:color="auto"/>
              </w:divBdr>
            </w:div>
            <w:div w:id="204484798">
              <w:marLeft w:val="0"/>
              <w:marRight w:val="0"/>
              <w:marTop w:val="0"/>
              <w:marBottom w:val="0"/>
              <w:divBdr>
                <w:top w:val="none" w:sz="0" w:space="0" w:color="auto"/>
                <w:left w:val="none" w:sz="0" w:space="0" w:color="auto"/>
                <w:bottom w:val="none" w:sz="0" w:space="0" w:color="auto"/>
                <w:right w:val="none" w:sz="0" w:space="0" w:color="auto"/>
              </w:divBdr>
            </w:div>
            <w:div w:id="124474051">
              <w:marLeft w:val="0"/>
              <w:marRight w:val="0"/>
              <w:marTop w:val="0"/>
              <w:marBottom w:val="0"/>
              <w:divBdr>
                <w:top w:val="none" w:sz="0" w:space="0" w:color="auto"/>
                <w:left w:val="none" w:sz="0" w:space="0" w:color="auto"/>
                <w:bottom w:val="none" w:sz="0" w:space="0" w:color="auto"/>
                <w:right w:val="none" w:sz="0" w:space="0" w:color="auto"/>
              </w:divBdr>
            </w:div>
            <w:div w:id="291325933">
              <w:marLeft w:val="0"/>
              <w:marRight w:val="0"/>
              <w:marTop w:val="0"/>
              <w:marBottom w:val="0"/>
              <w:divBdr>
                <w:top w:val="none" w:sz="0" w:space="0" w:color="auto"/>
                <w:left w:val="none" w:sz="0" w:space="0" w:color="auto"/>
                <w:bottom w:val="none" w:sz="0" w:space="0" w:color="auto"/>
                <w:right w:val="none" w:sz="0" w:space="0" w:color="auto"/>
              </w:divBdr>
            </w:div>
            <w:div w:id="1800758369">
              <w:marLeft w:val="0"/>
              <w:marRight w:val="0"/>
              <w:marTop w:val="0"/>
              <w:marBottom w:val="0"/>
              <w:divBdr>
                <w:top w:val="none" w:sz="0" w:space="0" w:color="auto"/>
                <w:left w:val="none" w:sz="0" w:space="0" w:color="auto"/>
                <w:bottom w:val="none" w:sz="0" w:space="0" w:color="auto"/>
                <w:right w:val="none" w:sz="0" w:space="0" w:color="auto"/>
              </w:divBdr>
            </w:div>
            <w:div w:id="9986963">
              <w:marLeft w:val="0"/>
              <w:marRight w:val="0"/>
              <w:marTop w:val="0"/>
              <w:marBottom w:val="0"/>
              <w:divBdr>
                <w:top w:val="none" w:sz="0" w:space="0" w:color="auto"/>
                <w:left w:val="none" w:sz="0" w:space="0" w:color="auto"/>
                <w:bottom w:val="none" w:sz="0" w:space="0" w:color="auto"/>
                <w:right w:val="none" w:sz="0" w:space="0" w:color="auto"/>
              </w:divBdr>
            </w:div>
            <w:div w:id="644622457">
              <w:marLeft w:val="0"/>
              <w:marRight w:val="0"/>
              <w:marTop w:val="0"/>
              <w:marBottom w:val="0"/>
              <w:divBdr>
                <w:top w:val="none" w:sz="0" w:space="0" w:color="auto"/>
                <w:left w:val="none" w:sz="0" w:space="0" w:color="auto"/>
                <w:bottom w:val="none" w:sz="0" w:space="0" w:color="auto"/>
                <w:right w:val="none" w:sz="0" w:space="0" w:color="auto"/>
              </w:divBdr>
            </w:div>
            <w:div w:id="916329946">
              <w:marLeft w:val="0"/>
              <w:marRight w:val="0"/>
              <w:marTop w:val="0"/>
              <w:marBottom w:val="0"/>
              <w:divBdr>
                <w:top w:val="none" w:sz="0" w:space="0" w:color="auto"/>
                <w:left w:val="none" w:sz="0" w:space="0" w:color="auto"/>
                <w:bottom w:val="none" w:sz="0" w:space="0" w:color="auto"/>
                <w:right w:val="none" w:sz="0" w:space="0" w:color="auto"/>
              </w:divBdr>
            </w:div>
            <w:div w:id="1199245335">
              <w:marLeft w:val="0"/>
              <w:marRight w:val="0"/>
              <w:marTop w:val="0"/>
              <w:marBottom w:val="0"/>
              <w:divBdr>
                <w:top w:val="none" w:sz="0" w:space="0" w:color="auto"/>
                <w:left w:val="none" w:sz="0" w:space="0" w:color="auto"/>
                <w:bottom w:val="none" w:sz="0" w:space="0" w:color="auto"/>
                <w:right w:val="none" w:sz="0" w:space="0" w:color="auto"/>
              </w:divBdr>
            </w:div>
            <w:div w:id="1951231863">
              <w:marLeft w:val="0"/>
              <w:marRight w:val="0"/>
              <w:marTop w:val="0"/>
              <w:marBottom w:val="0"/>
              <w:divBdr>
                <w:top w:val="none" w:sz="0" w:space="0" w:color="auto"/>
                <w:left w:val="none" w:sz="0" w:space="0" w:color="auto"/>
                <w:bottom w:val="none" w:sz="0" w:space="0" w:color="auto"/>
                <w:right w:val="none" w:sz="0" w:space="0" w:color="auto"/>
              </w:divBdr>
            </w:div>
            <w:div w:id="1106268647">
              <w:marLeft w:val="0"/>
              <w:marRight w:val="0"/>
              <w:marTop w:val="0"/>
              <w:marBottom w:val="0"/>
              <w:divBdr>
                <w:top w:val="none" w:sz="0" w:space="0" w:color="auto"/>
                <w:left w:val="none" w:sz="0" w:space="0" w:color="auto"/>
                <w:bottom w:val="none" w:sz="0" w:space="0" w:color="auto"/>
                <w:right w:val="none" w:sz="0" w:space="0" w:color="auto"/>
              </w:divBdr>
            </w:div>
            <w:div w:id="666593975">
              <w:marLeft w:val="0"/>
              <w:marRight w:val="0"/>
              <w:marTop w:val="0"/>
              <w:marBottom w:val="0"/>
              <w:divBdr>
                <w:top w:val="none" w:sz="0" w:space="0" w:color="auto"/>
                <w:left w:val="none" w:sz="0" w:space="0" w:color="auto"/>
                <w:bottom w:val="none" w:sz="0" w:space="0" w:color="auto"/>
                <w:right w:val="none" w:sz="0" w:space="0" w:color="auto"/>
              </w:divBdr>
            </w:div>
            <w:div w:id="276641178">
              <w:marLeft w:val="0"/>
              <w:marRight w:val="0"/>
              <w:marTop w:val="0"/>
              <w:marBottom w:val="0"/>
              <w:divBdr>
                <w:top w:val="none" w:sz="0" w:space="0" w:color="auto"/>
                <w:left w:val="none" w:sz="0" w:space="0" w:color="auto"/>
                <w:bottom w:val="none" w:sz="0" w:space="0" w:color="auto"/>
                <w:right w:val="none" w:sz="0" w:space="0" w:color="auto"/>
              </w:divBdr>
            </w:div>
            <w:div w:id="1916864471">
              <w:marLeft w:val="0"/>
              <w:marRight w:val="0"/>
              <w:marTop w:val="0"/>
              <w:marBottom w:val="0"/>
              <w:divBdr>
                <w:top w:val="none" w:sz="0" w:space="0" w:color="auto"/>
                <w:left w:val="none" w:sz="0" w:space="0" w:color="auto"/>
                <w:bottom w:val="none" w:sz="0" w:space="0" w:color="auto"/>
                <w:right w:val="none" w:sz="0" w:space="0" w:color="auto"/>
              </w:divBdr>
            </w:div>
            <w:div w:id="1418943460">
              <w:marLeft w:val="0"/>
              <w:marRight w:val="0"/>
              <w:marTop w:val="0"/>
              <w:marBottom w:val="0"/>
              <w:divBdr>
                <w:top w:val="none" w:sz="0" w:space="0" w:color="auto"/>
                <w:left w:val="none" w:sz="0" w:space="0" w:color="auto"/>
                <w:bottom w:val="none" w:sz="0" w:space="0" w:color="auto"/>
                <w:right w:val="none" w:sz="0" w:space="0" w:color="auto"/>
              </w:divBdr>
            </w:div>
            <w:div w:id="1794129808">
              <w:marLeft w:val="0"/>
              <w:marRight w:val="0"/>
              <w:marTop w:val="0"/>
              <w:marBottom w:val="0"/>
              <w:divBdr>
                <w:top w:val="none" w:sz="0" w:space="0" w:color="auto"/>
                <w:left w:val="none" w:sz="0" w:space="0" w:color="auto"/>
                <w:bottom w:val="none" w:sz="0" w:space="0" w:color="auto"/>
                <w:right w:val="none" w:sz="0" w:space="0" w:color="auto"/>
              </w:divBdr>
            </w:div>
            <w:div w:id="448403129">
              <w:marLeft w:val="0"/>
              <w:marRight w:val="0"/>
              <w:marTop w:val="0"/>
              <w:marBottom w:val="0"/>
              <w:divBdr>
                <w:top w:val="none" w:sz="0" w:space="0" w:color="auto"/>
                <w:left w:val="none" w:sz="0" w:space="0" w:color="auto"/>
                <w:bottom w:val="none" w:sz="0" w:space="0" w:color="auto"/>
                <w:right w:val="none" w:sz="0" w:space="0" w:color="auto"/>
              </w:divBdr>
            </w:div>
            <w:div w:id="969937178">
              <w:marLeft w:val="0"/>
              <w:marRight w:val="0"/>
              <w:marTop w:val="0"/>
              <w:marBottom w:val="0"/>
              <w:divBdr>
                <w:top w:val="none" w:sz="0" w:space="0" w:color="auto"/>
                <w:left w:val="none" w:sz="0" w:space="0" w:color="auto"/>
                <w:bottom w:val="none" w:sz="0" w:space="0" w:color="auto"/>
                <w:right w:val="none" w:sz="0" w:space="0" w:color="auto"/>
              </w:divBdr>
            </w:div>
            <w:div w:id="554006638">
              <w:marLeft w:val="0"/>
              <w:marRight w:val="0"/>
              <w:marTop w:val="0"/>
              <w:marBottom w:val="0"/>
              <w:divBdr>
                <w:top w:val="none" w:sz="0" w:space="0" w:color="auto"/>
                <w:left w:val="none" w:sz="0" w:space="0" w:color="auto"/>
                <w:bottom w:val="none" w:sz="0" w:space="0" w:color="auto"/>
                <w:right w:val="none" w:sz="0" w:space="0" w:color="auto"/>
              </w:divBdr>
            </w:div>
            <w:div w:id="1095592211">
              <w:marLeft w:val="0"/>
              <w:marRight w:val="0"/>
              <w:marTop w:val="0"/>
              <w:marBottom w:val="0"/>
              <w:divBdr>
                <w:top w:val="none" w:sz="0" w:space="0" w:color="auto"/>
                <w:left w:val="none" w:sz="0" w:space="0" w:color="auto"/>
                <w:bottom w:val="none" w:sz="0" w:space="0" w:color="auto"/>
                <w:right w:val="none" w:sz="0" w:space="0" w:color="auto"/>
              </w:divBdr>
            </w:div>
            <w:div w:id="416172207">
              <w:marLeft w:val="0"/>
              <w:marRight w:val="0"/>
              <w:marTop w:val="0"/>
              <w:marBottom w:val="0"/>
              <w:divBdr>
                <w:top w:val="none" w:sz="0" w:space="0" w:color="auto"/>
                <w:left w:val="none" w:sz="0" w:space="0" w:color="auto"/>
                <w:bottom w:val="none" w:sz="0" w:space="0" w:color="auto"/>
                <w:right w:val="none" w:sz="0" w:space="0" w:color="auto"/>
              </w:divBdr>
            </w:div>
            <w:div w:id="297339659">
              <w:marLeft w:val="0"/>
              <w:marRight w:val="0"/>
              <w:marTop w:val="0"/>
              <w:marBottom w:val="0"/>
              <w:divBdr>
                <w:top w:val="none" w:sz="0" w:space="0" w:color="auto"/>
                <w:left w:val="none" w:sz="0" w:space="0" w:color="auto"/>
                <w:bottom w:val="none" w:sz="0" w:space="0" w:color="auto"/>
                <w:right w:val="none" w:sz="0" w:space="0" w:color="auto"/>
              </w:divBdr>
            </w:div>
            <w:div w:id="557742786">
              <w:marLeft w:val="0"/>
              <w:marRight w:val="0"/>
              <w:marTop w:val="0"/>
              <w:marBottom w:val="0"/>
              <w:divBdr>
                <w:top w:val="none" w:sz="0" w:space="0" w:color="auto"/>
                <w:left w:val="none" w:sz="0" w:space="0" w:color="auto"/>
                <w:bottom w:val="none" w:sz="0" w:space="0" w:color="auto"/>
                <w:right w:val="none" w:sz="0" w:space="0" w:color="auto"/>
              </w:divBdr>
            </w:div>
            <w:div w:id="377439575">
              <w:marLeft w:val="0"/>
              <w:marRight w:val="0"/>
              <w:marTop w:val="0"/>
              <w:marBottom w:val="0"/>
              <w:divBdr>
                <w:top w:val="none" w:sz="0" w:space="0" w:color="auto"/>
                <w:left w:val="none" w:sz="0" w:space="0" w:color="auto"/>
                <w:bottom w:val="none" w:sz="0" w:space="0" w:color="auto"/>
                <w:right w:val="none" w:sz="0" w:space="0" w:color="auto"/>
              </w:divBdr>
            </w:div>
            <w:div w:id="745415665">
              <w:marLeft w:val="0"/>
              <w:marRight w:val="0"/>
              <w:marTop w:val="0"/>
              <w:marBottom w:val="0"/>
              <w:divBdr>
                <w:top w:val="none" w:sz="0" w:space="0" w:color="auto"/>
                <w:left w:val="none" w:sz="0" w:space="0" w:color="auto"/>
                <w:bottom w:val="none" w:sz="0" w:space="0" w:color="auto"/>
                <w:right w:val="none" w:sz="0" w:space="0" w:color="auto"/>
              </w:divBdr>
            </w:div>
            <w:div w:id="1728845528">
              <w:marLeft w:val="0"/>
              <w:marRight w:val="0"/>
              <w:marTop w:val="0"/>
              <w:marBottom w:val="0"/>
              <w:divBdr>
                <w:top w:val="none" w:sz="0" w:space="0" w:color="auto"/>
                <w:left w:val="none" w:sz="0" w:space="0" w:color="auto"/>
                <w:bottom w:val="none" w:sz="0" w:space="0" w:color="auto"/>
                <w:right w:val="none" w:sz="0" w:space="0" w:color="auto"/>
              </w:divBdr>
            </w:div>
            <w:div w:id="1579630898">
              <w:marLeft w:val="0"/>
              <w:marRight w:val="0"/>
              <w:marTop w:val="0"/>
              <w:marBottom w:val="0"/>
              <w:divBdr>
                <w:top w:val="none" w:sz="0" w:space="0" w:color="auto"/>
                <w:left w:val="none" w:sz="0" w:space="0" w:color="auto"/>
                <w:bottom w:val="none" w:sz="0" w:space="0" w:color="auto"/>
                <w:right w:val="none" w:sz="0" w:space="0" w:color="auto"/>
              </w:divBdr>
            </w:div>
            <w:div w:id="943541832">
              <w:marLeft w:val="0"/>
              <w:marRight w:val="0"/>
              <w:marTop w:val="0"/>
              <w:marBottom w:val="0"/>
              <w:divBdr>
                <w:top w:val="none" w:sz="0" w:space="0" w:color="auto"/>
                <w:left w:val="none" w:sz="0" w:space="0" w:color="auto"/>
                <w:bottom w:val="none" w:sz="0" w:space="0" w:color="auto"/>
                <w:right w:val="none" w:sz="0" w:space="0" w:color="auto"/>
              </w:divBdr>
            </w:div>
            <w:div w:id="1279413120">
              <w:marLeft w:val="0"/>
              <w:marRight w:val="0"/>
              <w:marTop w:val="0"/>
              <w:marBottom w:val="0"/>
              <w:divBdr>
                <w:top w:val="none" w:sz="0" w:space="0" w:color="auto"/>
                <w:left w:val="none" w:sz="0" w:space="0" w:color="auto"/>
                <w:bottom w:val="none" w:sz="0" w:space="0" w:color="auto"/>
                <w:right w:val="none" w:sz="0" w:space="0" w:color="auto"/>
              </w:divBdr>
            </w:div>
            <w:div w:id="521480451">
              <w:marLeft w:val="0"/>
              <w:marRight w:val="0"/>
              <w:marTop w:val="0"/>
              <w:marBottom w:val="0"/>
              <w:divBdr>
                <w:top w:val="none" w:sz="0" w:space="0" w:color="auto"/>
                <w:left w:val="none" w:sz="0" w:space="0" w:color="auto"/>
                <w:bottom w:val="none" w:sz="0" w:space="0" w:color="auto"/>
                <w:right w:val="none" w:sz="0" w:space="0" w:color="auto"/>
              </w:divBdr>
            </w:div>
            <w:div w:id="2103648159">
              <w:marLeft w:val="0"/>
              <w:marRight w:val="0"/>
              <w:marTop w:val="0"/>
              <w:marBottom w:val="0"/>
              <w:divBdr>
                <w:top w:val="none" w:sz="0" w:space="0" w:color="auto"/>
                <w:left w:val="none" w:sz="0" w:space="0" w:color="auto"/>
                <w:bottom w:val="none" w:sz="0" w:space="0" w:color="auto"/>
                <w:right w:val="none" w:sz="0" w:space="0" w:color="auto"/>
              </w:divBdr>
            </w:div>
            <w:div w:id="720178621">
              <w:marLeft w:val="0"/>
              <w:marRight w:val="0"/>
              <w:marTop w:val="0"/>
              <w:marBottom w:val="0"/>
              <w:divBdr>
                <w:top w:val="none" w:sz="0" w:space="0" w:color="auto"/>
                <w:left w:val="none" w:sz="0" w:space="0" w:color="auto"/>
                <w:bottom w:val="none" w:sz="0" w:space="0" w:color="auto"/>
                <w:right w:val="none" w:sz="0" w:space="0" w:color="auto"/>
              </w:divBdr>
            </w:div>
            <w:div w:id="512034597">
              <w:marLeft w:val="0"/>
              <w:marRight w:val="0"/>
              <w:marTop w:val="0"/>
              <w:marBottom w:val="0"/>
              <w:divBdr>
                <w:top w:val="none" w:sz="0" w:space="0" w:color="auto"/>
                <w:left w:val="none" w:sz="0" w:space="0" w:color="auto"/>
                <w:bottom w:val="none" w:sz="0" w:space="0" w:color="auto"/>
                <w:right w:val="none" w:sz="0" w:space="0" w:color="auto"/>
              </w:divBdr>
            </w:div>
            <w:div w:id="801507151">
              <w:marLeft w:val="0"/>
              <w:marRight w:val="0"/>
              <w:marTop w:val="0"/>
              <w:marBottom w:val="0"/>
              <w:divBdr>
                <w:top w:val="none" w:sz="0" w:space="0" w:color="auto"/>
                <w:left w:val="none" w:sz="0" w:space="0" w:color="auto"/>
                <w:bottom w:val="none" w:sz="0" w:space="0" w:color="auto"/>
                <w:right w:val="none" w:sz="0" w:space="0" w:color="auto"/>
              </w:divBdr>
            </w:div>
            <w:div w:id="1939436562">
              <w:marLeft w:val="0"/>
              <w:marRight w:val="0"/>
              <w:marTop w:val="0"/>
              <w:marBottom w:val="0"/>
              <w:divBdr>
                <w:top w:val="none" w:sz="0" w:space="0" w:color="auto"/>
                <w:left w:val="none" w:sz="0" w:space="0" w:color="auto"/>
                <w:bottom w:val="none" w:sz="0" w:space="0" w:color="auto"/>
                <w:right w:val="none" w:sz="0" w:space="0" w:color="auto"/>
              </w:divBdr>
            </w:div>
            <w:div w:id="67464835">
              <w:marLeft w:val="0"/>
              <w:marRight w:val="0"/>
              <w:marTop w:val="0"/>
              <w:marBottom w:val="0"/>
              <w:divBdr>
                <w:top w:val="none" w:sz="0" w:space="0" w:color="auto"/>
                <w:left w:val="none" w:sz="0" w:space="0" w:color="auto"/>
                <w:bottom w:val="none" w:sz="0" w:space="0" w:color="auto"/>
                <w:right w:val="none" w:sz="0" w:space="0" w:color="auto"/>
              </w:divBdr>
            </w:div>
            <w:div w:id="813256803">
              <w:marLeft w:val="0"/>
              <w:marRight w:val="0"/>
              <w:marTop w:val="0"/>
              <w:marBottom w:val="0"/>
              <w:divBdr>
                <w:top w:val="none" w:sz="0" w:space="0" w:color="auto"/>
                <w:left w:val="none" w:sz="0" w:space="0" w:color="auto"/>
                <w:bottom w:val="none" w:sz="0" w:space="0" w:color="auto"/>
                <w:right w:val="none" w:sz="0" w:space="0" w:color="auto"/>
              </w:divBdr>
            </w:div>
            <w:div w:id="64761741">
              <w:marLeft w:val="0"/>
              <w:marRight w:val="0"/>
              <w:marTop w:val="0"/>
              <w:marBottom w:val="0"/>
              <w:divBdr>
                <w:top w:val="none" w:sz="0" w:space="0" w:color="auto"/>
                <w:left w:val="none" w:sz="0" w:space="0" w:color="auto"/>
                <w:bottom w:val="none" w:sz="0" w:space="0" w:color="auto"/>
                <w:right w:val="none" w:sz="0" w:space="0" w:color="auto"/>
              </w:divBdr>
            </w:div>
            <w:div w:id="983966515">
              <w:marLeft w:val="0"/>
              <w:marRight w:val="0"/>
              <w:marTop w:val="0"/>
              <w:marBottom w:val="0"/>
              <w:divBdr>
                <w:top w:val="none" w:sz="0" w:space="0" w:color="auto"/>
                <w:left w:val="none" w:sz="0" w:space="0" w:color="auto"/>
                <w:bottom w:val="none" w:sz="0" w:space="0" w:color="auto"/>
                <w:right w:val="none" w:sz="0" w:space="0" w:color="auto"/>
              </w:divBdr>
            </w:div>
            <w:div w:id="9458125">
              <w:marLeft w:val="0"/>
              <w:marRight w:val="0"/>
              <w:marTop w:val="0"/>
              <w:marBottom w:val="0"/>
              <w:divBdr>
                <w:top w:val="none" w:sz="0" w:space="0" w:color="auto"/>
                <w:left w:val="none" w:sz="0" w:space="0" w:color="auto"/>
                <w:bottom w:val="none" w:sz="0" w:space="0" w:color="auto"/>
                <w:right w:val="none" w:sz="0" w:space="0" w:color="auto"/>
              </w:divBdr>
            </w:div>
            <w:div w:id="1432823521">
              <w:marLeft w:val="0"/>
              <w:marRight w:val="0"/>
              <w:marTop w:val="0"/>
              <w:marBottom w:val="0"/>
              <w:divBdr>
                <w:top w:val="none" w:sz="0" w:space="0" w:color="auto"/>
                <w:left w:val="none" w:sz="0" w:space="0" w:color="auto"/>
                <w:bottom w:val="none" w:sz="0" w:space="0" w:color="auto"/>
                <w:right w:val="none" w:sz="0" w:space="0" w:color="auto"/>
              </w:divBdr>
            </w:div>
            <w:div w:id="173500080">
              <w:marLeft w:val="0"/>
              <w:marRight w:val="0"/>
              <w:marTop w:val="0"/>
              <w:marBottom w:val="0"/>
              <w:divBdr>
                <w:top w:val="none" w:sz="0" w:space="0" w:color="auto"/>
                <w:left w:val="none" w:sz="0" w:space="0" w:color="auto"/>
                <w:bottom w:val="none" w:sz="0" w:space="0" w:color="auto"/>
                <w:right w:val="none" w:sz="0" w:space="0" w:color="auto"/>
              </w:divBdr>
            </w:div>
            <w:div w:id="451242144">
              <w:marLeft w:val="0"/>
              <w:marRight w:val="0"/>
              <w:marTop w:val="0"/>
              <w:marBottom w:val="0"/>
              <w:divBdr>
                <w:top w:val="none" w:sz="0" w:space="0" w:color="auto"/>
                <w:left w:val="none" w:sz="0" w:space="0" w:color="auto"/>
                <w:bottom w:val="none" w:sz="0" w:space="0" w:color="auto"/>
                <w:right w:val="none" w:sz="0" w:space="0" w:color="auto"/>
              </w:divBdr>
            </w:div>
            <w:div w:id="1520198584">
              <w:marLeft w:val="0"/>
              <w:marRight w:val="0"/>
              <w:marTop w:val="0"/>
              <w:marBottom w:val="0"/>
              <w:divBdr>
                <w:top w:val="none" w:sz="0" w:space="0" w:color="auto"/>
                <w:left w:val="none" w:sz="0" w:space="0" w:color="auto"/>
                <w:bottom w:val="none" w:sz="0" w:space="0" w:color="auto"/>
                <w:right w:val="none" w:sz="0" w:space="0" w:color="auto"/>
              </w:divBdr>
            </w:div>
            <w:div w:id="1045256084">
              <w:marLeft w:val="0"/>
              <w:marRight w:val="0"/>
              <w:marTop w:val="0"/>
              <w:marBottom w:val="0"/>
              <w:divBdr>
                <w:top w:val="none" w:sz="0" w:space="0" w:color="auto"/>
                <w:left w:val="none" w:sz="0" w:space="0" w:color="auto"/>
                <w:bottom w:val="none" w:sz="0" w:space="0" w:color="auto"/>
                <w:right w:val="none" w:sz="0" w:space="0" w:color="auto"/>
              </w:divBdr>
            </w:div>
            <w:div w:id="1664813215">
              <w:marLeft w:val="0"/>
              <w:marRight w:val="0"/>
              <w:marTop w:val="0"/>
              <w:marBottom w:val="0"/>
              <w:divBdr>
                <w:top w:val="none" w:sz="0" w:space="0" w:color="auto"/>
                <w:left w:val="none" w:sz="0" w:space="0" w:color="auto"/>
                <w:bottom w:val="none" w:sz="0" w:space="0" w:color="auto"/>
                <w:right w:val="none" w:sz="0" w:space="0" w:color="auto"/>
              </w:divBdr>
            </w:div>
            <w:div w:id="884562267">
              <w:marLeft w:val="0"/>
              <w:marRight w:val="0"/>
              <w:marTop w:val="0"/>
              <w:marBottom w:val="0"/>
              <w:divBdr>
                <w:top w:val="none" w:sz="0" w:space="0" w:color="auto"/>
                <w:left w:val="none" w:sz="0" w:space="0" w:color="auto"/>
                <w:bottom w:val="none" w:sz="0" w:space="0" w:color="auto"/>
                <w:right w:val="none" w:sz="0" w:space="0" w:color="auto"/>
              </w:divBdr>
            </w:div>
            <w:div w:id="729185638">
              <w:marLeft w:val="0"/>
              <w:marRight w:val="0"/>
              <w:marTop w:val="0"/>
              <w:marBottom w:val="0"/>
              <w:divBdr>
                <w:top w:val="none" w:sz="0" w:space="0" w:color="auto"/>
                <w:left w:val="none" w:sz="0" w:space="0" w:color="auto"/>
                <w:bottom w:val="none" w:sz="0" w:space="0" w:color="auto"/>
                <w:right w:val="none" w:sz="0" w:space="0" w:color="auto"/>
              </w:divBdr>
            </w:div>
            <w:div w:id="1510212556">
              <w:marLeft w:val="0"/>
              <w:marRight w:val="0"/>
              <w:marTop w:val="0"/>
              <w:marBottom w:val="0"/>
              <w:divBdr>
                <w:top w:val="none" w:sz="0" w:space="0" w:color="auto"/>
                <w:left w:val="none" w:sz="0" w:space="0" w:color="auto"/>
                <w:bottom w:val="none" w:sz="0" w:space="0" w:color="auto"/>
                <w:right w:val="none" w:sz="0" w:space="0" w:color="auto"/>
              </w:divBdr>
            </w:div>
            <w:div w:id="584146667">
              <w:marLeft w:val="0"/>
              <w:marRight w:val="0"/>
              <w:marTop w:val="0"/>
              <w:marBottom w:val="0"/>
              <w:divBdr>
                <w:top w:val="none" w:sz="0" w:space="0" w:color="auto"/>
                <w:left w:val="none" w:sz="0" w:space="0" w:color="auto"/>
                <w:bottom w:val="none" w:sz="0" w:space="0" w:color="auto"/>
                <w:right w:val="none" w:sz="0" w:space="0" w:color="auto"/>
              </w:divBdr>
            </w:div>
            <w:div w:id="2024626309">
              <w:marLeft w:val="0"/>
              <w:marRight w:val="0"/>
              <w:marTop w:val="0"/>
              <w:marBottom w:val="0"/>
              <w:divBdr>
                <w:top w:val="none" w:sz="0" w:space="0" w:color="auto"/>
                <w:left w:val="none" w:sz="0" w:space="0" w:color="auto"/>
                <w:bottom w:val="none" w:sz="0" w:space="0" w:color="auto"/>
                <w:right w:val="none" w:sz="0" w:space="0" w:color="auto"/>
              </w:divBdr>
            </w:div>
            <w:div w:id="23408695">
              <w:marLeft w:val="0"/>
              <w:marRight w:val="0"/>
              <w:marTop w:val="0"/>
              <w:marBottom w:val="0"/>
              <w:divBdr>
                <w:top w:val="none" w:sz="0" w:space="0" w:color="auto"/>
                <w:left w:val="none" w:sz="0" w:space="0" w:color="auto"/>
                <w:bottom w:val="none" w:sz="0" w:space="0" w:color="auto"/>
                <w:right w:val="none" w:sz="0" w:space="0" w:color="auto"/>
              </w:divBdr>
            </w:div>
            <w:div w:id="1427775675">
              <w:marLeft w:val="0"/>
              <w:marRight w:val="0"/>
              <w:marTop w:val="0"/>
              <w:marBottom w:val="0"/>
              <w:divBdr>
                <w:top w:val="none" w:sz="0" w:space="0" w:color="auto"/>
                <w:left w:val="none" w:sz="0" w:space="0" w:color="auto"/>
                <w:bottom w:val="none" w:sz="0" w:space="0" w:color="auto"/>
                <w:right w:val="none" w:sz="0" w:space="0" w:color="auto"/>
              </w:divBdr>
            </w:div>
            <w:div w:id="1082096769">
              <w:marLeft w:val="0"/>
              <w:marRight w:val="0"/>
              <w:marTop w:val="0"/>
              <w:marBottom w:val="0"/>
              <w:divBdr>
                <w:top w:val="none" w:sz="0" w:space="0" w:color="auto"/>
                <w:left w:val="none" w:sz="0" w:space="0" w:color="auto"/>
                <w:bottom w:val="none" w:sz="0" w:space="0" w:color="auto"/>
                <w:right w:val="none" w:sz="0" w:space="0" w:color="auto"/>
              </w:divBdr>
            </w:div>
            <w:div w:id="2142110181">
              <w:marLeft w:val="0"/>
              <w:marRight w:val="0"/>
              <w:marTop w:val="0"/>
              <w:marBottom w:val="0"/>
              <w:divBdr>
                <w:top w:val="none" w:sz="0" w:space="0" w:color="auto"/>
                <w:left w:val="none" w:sz="0" w:space="0" w:color="auto"/>
                <w:bottom w:val="none" w:sz="0" w:space="0" w:color="auto"/>
                <w:right w:val="none" w:sz="0" w:space="0" w:color="auto"/>
              </w:divBdr>
            </w:div>
            <w:div w:id="708145047">
              <w:marLeft w:val="0"/>
              <w:marRight w:val="0"/>
              <w:marTop w:val="0"/>
              <w:marBottom w:val="0"/>
              <w:divBdr>
                <w:top w:val="none" w:sz="0" w:space="0" w:color="auto"/>
                <w:left w:val="none" w:sz="0" w:space="0" w:color="auto"/>
                <w:bottom w:val="none" w:sz="0" w:space="0" w:color="auto"/>
                <w:right w:val="none" w:sz="0" w:space="0" w:color="auto"/>
              </w:divBdr>
            </w:div>
            <w:div w:id="34540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281">
      <w:bodyDiv w:val="1"/>
      <w:marLeft w:val="0"/>
      <w:marRight w:val="0"/>
      <w:marTop w:val="0"/>
      <w:marBottom w:val="0"/>
      <w:divBdr>
        <w:top w:val="none" w:sz="0" w:space="0" w:color="auto"/>
        <w:left w:val="none" w:sz="0" w:space="0" w:color="auto"/>
        <w:bottom w:val="none" w:sz="0" w:space="0" w:color="auto"/>
        <w:right w:val="none" w:sz="0" w:space="0" w:color="auto"/>
      </w:divBdr>
      <w:divsChild>
        <w:div w:id="1916351028">
          <w:marLeft w:val="0"/>
          <w:marRight w:val="0"/>
          <w:marTop w:val="0"/>
          <w:marBottom w:val="0"/>
          <w:divBdr>
            <w:top w:val="none" w:sz="0" w:space="0" w:color="auto"/>
            <w:left w:val="none" w:sz="0" w:space="0" w:color="auto"/>
            <w:bottom w:val="none" w:sz="0" w:space="0" w:color="auto"/>
            <w:right w:val="none" w:sz="0" w:space="0" w:color="auto"/>
          </w:divBdr>
          <w:divsChild>
            <w:div w:id="87007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5511">
      <w:bodyDiv w:val="1"/>
      <w:marLeft w:val="0"/>
      <w:marRight w:val="0"/>
      <w:marTop w:val="0"/>
      <w:marBottom w:val="0"/>
      <w:divBdr>
        <w:top w:val="none" w:sz="0" w:space="0" w:color="auto"/>
        <w:left w:val="none" w:sz="0" w:space="0" w:color="auto"/>
        <w:bottom w:val="none" w:sz="0" w:space="0" w:color="auto"/>
        <w:right w:val="none" w:sz="0" w:space="0" w:color="auto"/>
      </w:divBdr>
      <w:divsChild>
        <w:div w:id="1366638030">
          <w:marLeft w:val="0"/>
          <w:marRight w:val="0"/>
          <w:marTop w:val="0"/>
          <w:marBottom w:val="0"/>
          <w:divBdr>
            <w:top w:val="none" w:sz="0" w:space="0" w:color="auto"/>
            <w:left w:val="none" w:sz="0" w:space="0" w:color="auto"/>
            <w:bottom w:val="none" w:sz="0" w:space="0" w:color="auto"/>
            <w:right w:val="none" w:sz="0" w:space="0" w:color="auto"/>
          </w:divBdr>
          <w:divsChild>
            <w:div w:id="505443001">
              <w:marLeft w:val="0"/>
              <w:marRight w:val="0"/>
              <w:marTop w:val="0"/>
              <w:marBottom w:val="0"/>
              <w:divBdr>
                <w:top w:val="none" w:sz="0" w:space="0" w:color="auto"/>
                <w:left w:val="none" w:sz="0" w:space="0" w:color="auto"/>
                <w:bottom w:val="none" w:sz="0" w:space="0" w:color="auto"/>
                <w:right w:val="none" w:sz="0" w:space="0" w:color="auto"/>
              </w:divBdr>
            </w:div>
          </w:divsChild>
        </w:div>
        <w:div w:id="1049646316">
          <w:marLeft w:val="0"/>
          <w:marRight w:val="0"/>
          <w:marTop w:val="0"/>
          <w:marBottom w:val="0"/>
          <w:divBdr>
            <w:top w:val="none" w:sz="0" w:space="0" w:color="auto"/>
            <w:left w:val="none" w:sz="0" w:space="0" w:color="auto"/>
            <w:bottom w:val="none" w:sz="0" w:space="0" w:color="auto"/>
            <w:right w:val="none" w:sz="0" w:space="0" w:color="auto"/>
          </w:divBdr>
          <w:divsChild>
            <w:div w:id="6241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756">
      <w:bodyDiv w:val="1"/>
      <w:marLeft w:val="0"/>
      <w:marRight w:val="0"/>
      <w:marTop w:val="0"/>
      <w:marBottom w:val="0"/>
      <w:divBdr>
        <w:top w:val="none" w:sz="0" w:space="0" w:color="auto"/>
        <w:left w:val="none" w:sz="0" w:space="0" w:color="auto"/>
        <w:bottom w:val="none" w:sz="0" w:space="0" w:color="auto"/>
        <w:right w:val="none" w:sz="0" w:space="0" w:color="auto"/>
      </w:divBdr>
      <w:divsChild>
        <w:div w:id="1532264117">
          <w:marLeft w:val="0"/>
          <w:marRight w:val="0"/>
          <w:marTop w:val="0"/>
          <w:marBottom w:val="0"/>
          <w:divBdr>
            <w:top w:val="none" w:sz="0" w:space="0" w:color="auto"/>
            <w:left w:val="none" w:sz="0" w:space="0" w:color="auto"/>
            <w:bottom w:val="none" w:sz="0" w:space="0" w:color="auto"/>
            <w:right w:val="none" w:sz="0" w:space="0" w:color="auto"/>
          </w:divBdr>
          <w:divsChild>
            <w:div w:id="89275159">
              <w:marLeft w:val="0"/>
              <w:marRight w:val="0"/>
              <w:marTop w:val="0"/>
              <w:marBottom w:val="0"/>
              <w:divBdr>
                <w:top w:val="none" w:sz="0" w:space="0" w:color="auto"/>
                <w:left w:val="none" w:sz="0" w:space="0" w:color="auto"/>
                <w:bottom w:val="none" w:sz="0" w:space="0" w:color="auto"/>
                <w:right w:val="none" w:sz="0" w:space="0" w:color="auto"/>
              </w:divBdr>
            </w:div>
            <w:div w:id="141969478">
              <w:marLeft w:val="0"/>
              <w:marRight w:val="0"/>
              <w:marTop w:val="0"/>
              <w:marBottom w:val="0"/>
              <w:divBdr>
                <w:top w:val="none" w:sz="0" w:space="0" w:color="auto"/>
                <w:left w:val="none" w:sz="0" w:space="0" w:color="auto"/>
                <w:bottom w:val="none" w:sz="0" w:space="0" w:color="auto"/>
                <w:right w:val="none" w:sz="0" w:space="0" w:color="auto"/>
              </w:divBdr>
            </w:div>
            <w:div w:id="1120757240">
              <w:marLeft w:val="0"/>
              <w:marRight w:val="0"/>
              <w:marTop w:val="0"/>
              <w:marBottom w:val="0"/>
              <w:divBdr>
                <w:top w:val="none" w:sz="0" w:space="0" w:color="auto"/>
                <w:left w:val="none" w:sz="0" w:space="0" w:color="auto"/>
                <w:bottom w:val="none" w:sz="0" w:space="0" w:color="auto"/>
                <w:right w:val="none" w:sz="0" w:space="0" w:color="auto"/>
              </w:divBdr>
            </w:div>
            <w:div w:id="1915699340">
              <w:marLeft w:val="0"/>
              <w:marRight w:val="0"/>
              <w:marTop w:val="0"/>
              <w:marBottom w:val="0"/>
              <w:divBdr>
                <w:top w:val="none" w:sz="0" w:space="0" w:color="auto"/>
                <w:left w:val="none" w:sz="0" w:space="0" w:color="auto"/>
                <w:bottom w:val="none" w:sz="0" w:space="0" w:color="auto"/>
                <w:right w:val="none" w:sz="0" w:space="0" w:color="auto"/>
              </w:divBdr>
            </w:div>
            <w:div w:id="1421096045">
              <w:marLeft w:val="0"/>
              <w:marRight w:val="0"/>
              <w:marTop w:val="0"/>
              <w:marBottom w:val="0"/>
              <w:divBdr>
                <w:top w:val="none" w:sz="0" w:space="0" w:color="auto"/>
                <w:left w:val="none" w:sz="0" w:space="0" w:color="auto"/>
                <w:bottom w:val="none" w:sz="0" w:space="0" w:color="auto"/>
                <w:right w:val="none" w:sz="0" w:space="0" w:color="auto"/>
              </w:divBdr>
            </w:div>
            <w:div w:id="1218317612">
              <w:marLeft w:val="0"/>
              <w:marRight w:val="0"/>
              <w:marTop w:val="0"/>
              <w:marBottom w:val="0"/>
              <w:divBdr>
                <w:top w:val="none" w:sz="0" w:space="0" w:color="auto"/>
                <w:left w:val="none" w:sz="0" w:space="0" w:color="auto"/>
                <w:bottom w:val="none" w:sz="0" w:space="0" w:color="auto"/>
                <w:right w:val="none" w:sz="0" w:space="0" w:color="auto"/>
              </w:divBdr>
            </w:div>
            <w:div w:id="1256596476">
              <w:marLeft w:val="0"/>
              <w:marRight w:val="0"/>
              <w:marTop w:val="0"/>
              <w:marBottom w:val="0"/>
              <w:divBdr>
                <w:top w:val="none" w:sz="0" w:space="0" w:color="auto"/>
                <w:left w:val="none" w:sz="0" w:space="0" w:color="auto"/>
                <w:bottom w:val="none" w:sz="0" w:space="0" w:color="auto"/>
                <w:right w:val="none" w:sz="0" w:space="0" w:color="auto"/>
              </w:divBdr>
            </w:div>
            <w:div w:id="104621761">
              <w:marLeft w:val="0"/>
              <w:marRight w:val="0"/>
              <w:marTop w:val="0"/>
              <w:marBottom w:val="0"/>
              <w:divBdr>
                <w:top w:val="none" w:sz="0" w:space="0" w:color="auto"/>
                <w:left w:val="none" w:sz="0" w:space="0" w:color="auto"/>
                <w:bottom w:val="none" w:sz="0" w:space="0" w:color="auto"/>
                <w:right w:val="none" w:sz="0" w:space="0" w:color="auto"/>
              </w:divBdr>
            </w:div>
            <w:div w:id="848568878">
              <w:marLeft w:val="0"/>
              <w:marRight w:val="0"/>
              <w:marTop w:val="0"/>
              <w:marBottom w:val="0"/>
              <w:divBdr>
                <w:top w:val="none" w:sz="0" w:space="0" w:color="auto"/>
                <w:left w:val="none" w:sz="0" w:space="0" w:color="auto"/>
                <w:bottom w:val="none" w:sz="0" w:space="0" w:color="auto"/>
                <w:right w:val="none" w:sz="0" w:space="0" w:color="auto"/>
              </w:divBdr>
            </w:div>
            <w:div w:id="1336805262">
              <w:marLeft w:val="0"/>
              <w:marRight w:val="0"/>
              <w:marTop w:val="0"/>
              <w:marBottom w:val="0"/>
              <w:divBdr>
                <w:top w:val="none" w:sz="0" w:space="0" w:color="auto"/>
                <w:left w:val="none" w:sz="0" w:space="0" w:color="auto"/>
                <w:bottom w:val="none" w:sz="0" w:space="0" w:color="auto"/>
                <w:right w:val="none" w:sz="0" w:space="0" w:color="auto"/>
              </w:divBdr>
            </w:div>
            <w:div w:id="1475099494">
              <w:marLeft w:val="0"/>
              <w:marRight w:val="0"/>
              <w:marTop w:val="0"/>
              <w:marBottom w:val="0"/>
              <w:divBdr>
                <w:top w:val="none" w:sz="0" w:space="0" w:color="auto"/>
                <w:left w:val="none" w:sz="0" w:space="0" w:color="auto"/>
                <w:bottom w:val="none" w:sz="0" w:space="0" w:color="auto"/>
                <w:right w:val="none" w:sz="0" w:space="0" w:color="auto"/>
              </w:divBdr>
            </w:div>
            <w:div w:id="1483426098">
              <w:marLeft w:val="0"/>
              <w:marRight w:val="0"/>
              <w:marTop w:val="0"/>
              <w:marBottom w:val="0"/>
              <w:divBdr>
                <w:top w:val="none" w:sz="0" w:space="0" w:color="auto"/>
                <w:left w:val="none" w:sz="0" w:space="0" w:color="auto"/>
                <w:bottom w:val="none" w:sz="0" w:space="0" w:color="auto"/>
                <w:right w:val="none" w:sz="0" w:space="0" w:color="auto"/>
              </w:divBdr>
            </w:div>
            <w:div w:id="810899143">
              <w:marLeft w:val="0"/>
              <w:marRight w:val="0"/>
              <w:marTop w:val="0"/>
              <w:marBottom w:val="0"/>
              <w:divBdr>
                <w:top w:val="none" w:sz="0" w:space="0" w:color="auto"/>
                <w:left w:val="none" w:sz="0" w:space="0" w:color="auto"/>
                <w:bottom w:val="none" w:sz="0" w:space="0" w:color="auto"/>
                <w:right w:val="none" w:sz="0" w:space="0" w:color="auto"/>
              </w:divBdr>
            </w:div>
            <w:div w:id="584656009">
              <w:marLeft w:val="0"/>
              <w:marRight w:val="0"/>
              <w:marTop w:val="0"/>
              <w:marBottom w:val="0"/>
              <w:divBdr>
                <w:top w:val="none" w:sz="0" w:space="0" w:color="auto"/>
                <w:left w:val="none" w:sz="0" w:space="0" w:color="auto"/>
                <w:bottom w:val="none" w:sz="0" w:space="0" w:color="auto"/>
                <w:right w:val="none" w:sz="0" w:space="0" w:color="auto"/>
              </w:divBdr>
            </w:div>
            <w:div w:id="587466685">
              <w:marLeft w:val="0"/>
              <w:marRight w:val="0"/>
              <w:marTop w:val="0"/>
              <w:marBottom w:val="0"/>
              <w:divBdr>
                <w:top w:val="none" w:sz="0" w:space="0" w:color="auto"/>
                <w:left w:val="none" w:sz="0" w:space="0" w:color="auto"/>
                <w:bottom w:val="none" w:sz="0" w:space="0" w:color="auto"/>
                <w:right w:val="none" w:sz="0" w:space="0" w:color="auto"/>
              </w:divBdr>
            </w:div>
            <w:div w:id="1792741343">
              <w:marLeft w:val="0"/>
              <w:marRight w:val="0"/>
              <w:marTop w:val="0"/>
              <w:marBottom w:val="0"/>
              <w:divBdr>
                <w:top w:val="none" w:sz="0" w:space="0" w:color="auto"/>
                <w:left w:val="none" w:sz="0" w:space="0" w:color="auto"/>
                <w:bottom w:val="none" w:sz="0" w:space="0" w:color="auto"/>
                <w:right w:val="none" w:sz="0" w:space="0" w:color="auto"/>
              </w:divBdr>
            </w:div>
            <w:div w:id="1691106456">
              <w:marLeft w:val="0"/>
              <w:marRight w:val="0"/>
              <w:marTop w:val="0"/>
              <w:marBottom w:val="0"/>
              <w:divBdr>
                <w:top w:val="none" w:sz="0" w:space="0" w:color="auto"/>
                <w:left w:val="none" w:sz="0" w:space="0" w:color="auto"/>
                <w:bottom w:val="none" w:sz="0" w:space="0" w:color="auto"/>
                <w:right w:val="none" w:sz="0" w:space="0" w:color="auto"/>
              </w:divBdr>
            </w:div>
            <w:div w:id="1035345481">
              <w:marLeft w:val="0"/>
              <w:marRight w:val="0"/>
              <w:marTop w:val="0"/>
              <w:marBottom w:val="0"/>
              <w:divBdr>
                <w:top w:val="none" w:sz="0" w:space="0" w:color="auto"/>
                <w:left w:val="none" w:sz="0" w:space="0" w:color="auto"/>
                <w:bottom w:val="none" w:sz="0" w:space="0" w:color="auto"/>
                <w:right w:val="none" w:sz="0" w:space="0" w:color="auto"/>
              </w:divBdr>
            </w:div>
            <w:div w:id="1646885077">
              <w:marLeft w:val="0"/>
              <w:marRight w:val="0"/>
              <w:marTop w:val="0"/>
              <w:marBottom w:val="0"/>
              <w:divBdr>
                <w:top w:val="none" w:sz="0" w:space="0" w:color="auto"/>
                <w:left w:val="none" w:sz="0" w:space="0" w:color="auto"/>
                <w:bottom w:val="none" w:sz="0" w:space="0" w:color="auto"/>
                <w:right w:val="none" w:sz="0" w:space="0" w:color="auto"/>
              </w:divBdr>
            </w:div>
            <w:div w:id="1009063722">
              <w:marLeft w:val="0"/>
              <w:marRight w:val="0"/>
              <w:marTop w:val="0"/>
              <w:marBottom w:val="0"/>
              <w:divBdr>
                <w:top w:val="none" w:sz="0" w:space="0" w:color="auto"/>
                <w:left w:val="none" w:sz="0" w:space="0" w:color="auto"/>
                <w:bottom w:val="none" w:sz="0" w:space="0" w:color="auto"/>
                <w:right w:val="none" w:sz="0" w:space="0" w:color="auto"/>
              </w:divBdr>
            </w:div>
            <w:div w:id="816990618">
              <w:marLeft w:val="0"/>
              <w:marRight w:val="0"/>
              <w:marTop w:val="0"/>
              <w:marBottom w:val="0"/>
              <w:divBdr>
                <w:top w:val="none" w:sz="0" w:space="0" w:color="auto"/>
                <w:left w:val="none" w:sz="0" w:space="0" w:color="auto"/>
                <w:bottom w:val="none" w:sz="0" w:space="0" w:color="auto"/>
                <w:right w:val="none" w:sz="0" w:space="0" w:color="auto"/>
              </w:divBdr>
            </w:div>
            <w:div w:id="770128491">
              <w:marLeft w:val="0"/>
              <w:marRight w:val="0"/>
              <w:marTop w:val="0"/>
              <w:marBottom w:val="0"/>
              <w:divBdr>
                <w:top w:val="none" w:sz="0" w:space="0" w:color="auto"/>
                <w:left w:val="none" w:sz="0" w:space="0" w:color="auto"/>
                <w:bottom w:val="none" w:sz="0" w:space="0" w:color="auto"/>
                <w:right w:val="none" w:sz="0" w:space="0" w:color="auto"/>
              </w:divBdr>
            </w:div>
            <w:div w:id="564031346">
              <w:marLeft w:val="0"/>
              <w:marRight w:val="0"/>
              <w:marTop w:val="0"/>
              <w:marBottom w:val="0"/>
              <w:divBdr>
                <w:top w:val="none" w:sz="0" w:space="0" w:color="auto"/>
                <w:left w:val="none" w:sz="0" w:space="0" w:color="auto"/>
                <w:bottom w:val="none" w:sz="0" w:space="0" w:color="auto"/>
                <w:right w:val="none" w:sz="0" w:space="0" w:color="auto"/>
              </w:divBdr>
            </w:div>
            <w:div w:id="265355723">
              <w:marLeft w:val="0"/>
              <w:marRight w:val="0"/>
              <w:marTop w:val="0"/>
              <w:marBottom w:val="0"/>
              <w:divBdr>
                <w:top w:val="none" w:sz="0" w:space="0" w:color="auto"/>
                <w:left w:val="none" w:sz="0" w:space="0" w:color="auto"/>
                <w:bottom w:val="none" w:sz="0" w:space="0" w:color="auto"/>
                <w:right w:val="none" w:sz="0" w:space="0" w:color="auto"/>
              </w:divBdr>
            </w:div>
            <w:div w:id="1107888334">
              <w:marLeft w:val="0"/>
              <w:marRight w:val="0"/>
              <w:marTop w:val="0"/>
              <w:marBottom w:val="0"/>
              <w:divBdr>
                <w:top w:val="none" w:sz="0" w:space="0" w:color="auto"/>
                <w:left w:val="none" w:sz="0" w:space="0" w:color="auto"/>
                <w:bottom w:val="none" w:sz="0" w:space="0" w:color="auto"/>
                <w:right w:val="none" w:sz="0" w:space="0" w:color="auto"/>
              </w:divBdr>
            </w:div>
            <w:div w:id="1207136705">
              <w:marLeft w:val="0"/>
              <w:marRight w:val="0"/>
              <w:marTop w:val="0"/>
              <w:marBottom w:val="0"/>
              <w:divBdr>
                <w:top w:val="none" w:sz="0" w:space="0" w:color="auto"/>
                <w:left w:val="none" w:sz="0" w:space="0" w:color="auto"/>
                <w:bottom w:val="none" w:sz="0" w:space="0" w:color="auto"/>
                <w:right w:val="none" w:sz="0" w:space="0" w:color="auto"/>
              </w:divBdr>
            </w:div>
            <w:div w:id="478502014">
              <w:marLeft w:val="0"/>
              <w:marRight w:val="0"/>
              <w:marTop w:val="0"/>
              <w:marBottom w:val="0"/>
              <w:divBdr>
                <w:top w:val="none" w:sz="0" w:space="0" w:color="auto"/>
                <w:left w:val="none" w:sz="0" w:space="0" w:color="auto"/>
                <w:bottom w:val="none" w:sz="0" w:space="0" w:color="auto"/>
                <w:right w:val="none" w:sz="0" w:space="0" w:color="auto"/>
              </w:divBdr>
            </w:div>
            <w:div w:id="1886600825">
              <w:marLeft w:val="0"/>
              <w:marRight w:val="0"/>
              <w:marTop w:val="0"/>
              <w:marBottom w:val="0"/>
              <w:divBdr>
                <w:top w:val="none" w:sz="0" w:space="0" w:color="auto"/>
                <w:left w:val="none" w:sz="0" w:space="0" w:color="auto"/>
                <w:bottom w:val="none" w:sz="0" w:space="0" w:color="auto"/>
                <w:right w:val="none" w:sz="0" w:space="0" w:color="auto"/>
              </w:divBdr>
            </w:div>
            <w:div w:id="1343967872">
              <w:marLeft w:val="0"/>
              <w:marRight w:val="0"/>
              <w:marTop w:val="0"/>
              <w:marBottom w:val="0"/>
              <w:divBdr>
                <w:top w:val="none" w:sz="0" w:space="0" w:color="auto"/>
                <w:left w:val="none" w:sz="0" w:space="0" w:color="auto"/>
                <w:bottom w:val="none" w:sz="0" w:space="0" w:color="auto"/>
                <w:right w:val="none" w:sz="0" w:space="0" w:color="auto"/>
              </w:divBdr>
            </w:div>
            <w:div w:id="396828581">
              <w:marLeft w:val="0"/>
              <w:marRight w:val="0"/>
              <w:marTop w:val="0"/>
              <w:marBottom w:val="0"/>
              <w:divBdr>
                <w:top w:val="none" w:sz="0" w:space="0" w:color="auto"/>
                <w:left w:val="none" w:sz="0" w:space="0" w:color="auto"/>
                <w:bottom w:val="none" w:sz="0" w:space="0" w:color="auto"/>
                <w:right w:val="none" w:sz="0" w:space="0" w:color="auto"/>
              </w:divBdr>
            </w:div>
            <w:div w:id="78452738">
              <w:marLeft w:val="0"/>
              <w:marRight w:val="0"/>
              <w:marTop w:val="0"/>
              <w:marBottom w:val="0"/>
              <w:divBdr>
                <w:top w:val="none" w:sz="0" w:space="0" w:color="auto"/>
                <w:left w:val="none" w:sz="0" w:space="0" w:color="auto"/>
                <w:bottom w:val="none" w:sz="0" w:space="0" w:color="auto"/>
                <w:right w:val="none" w:sz="0" w:space="0" w:color="auto"/>
              </w:divBdr>
            </w:div>
            <w:div w:id="465586430">
              <w:marLeft w:val="0"/>
              <w:marRight w:val="0"/>
              <w:marTop w:val="0"/>
              <w:marBottom w:val="0"/>
              <w:divBdr>
                <w:top w:val="none" w:sz="0" w:space="0" w:color="auto"/>
                <w:left w:val="none" w:sz="0" w:space="0" w:color="auto"/>
                <w:bottom w:val="none" w:sz="0" w:space="0" w:color="auto"/>
                <w:right w:val="none" w:sz="0" w:space="0" w:color="auto"/>
              </w:divBdr>
            </w:div>
            <w:div w:id="1546331299">
              <w:marLeft w:val="0"/>
              <w:marRight w:val="0"/>
              <w:marTop w:val="0"/>
              <w:marBottom w:val="0"/>
              <w:divBdr>
                <w:top w:val="none" w:sz="0" w:space="0" w:color="auto"/>
                <w:left w:val="none" w:sz="0" w:space="0" w:color="auto"/>
                <w:bottom w:val="none" w:sz="0" w:space="0" w:color="auto"/>
                <w:right w:val="none" w:sz="0" w:space="0" w:color="auto"/>
              </w:divBdr>
            </w:div>
            <w:div w:id="462240006">
              <w:marLeft w:val="0"/>
              <w:marRight w:val="0"/>
              <w:marTop w:val="0"/>
              <w:marBottom w:val="0"/>
              <w:divBdr>
                <w:top w:val="none" w:sz="0" w:space="0" w:color="auto"/>
                <w:left w:val="none" w:sz="0" w:space="0" w:color="auto"/>
                <w:bottom w:val="none" w:sz="0" w:space="0" w:color="auto"/>
                <w:right w:val="none" w:sz="0" w:space="0" w:color="auto"/>
              </w:divBdr>
            </w:div>
            <w:div w:id="1013842864">
              <w:marLeft w:val="0"/>
              <w:marRight w:val="0"/>
              <w:marTop w:val="0"/>
              <w:marBottom w:val="0"/>
              <w:divBdr>
                <w:top w:val="none" w:sz="0" w:space="0" w:color="auto"/>
                <w:left w:val="none" w:sz="0" w:space="0" w:color="auto"/>
                <w:bottom w:val="none" w:sz="0" w:space="0" w:color="auto"/>
                <w:right w:val="none" w:sz="0" w:space="0" w:color="auto"/>
              </w:divBdr>
            </w:div>
            <w:div w:id="2119835091">
              <w:marLeft w:val="0"/>
              <w:marRight w:val="0"/>
              <w:marTop w:val="0"/>
              <w:marBottom w:val="0"/>
              <w:divBdr>
                <w:top w:val="none" w:sz="0" w:space="0" w:color="auto"/>
                <w:left w:val="none" w:sz="0" w:space="0" w:color="auto"/>
                <w:bottom w:val="none" w:sz="0" w:space="0" w:color="auto"/>
                <w:right w:val="none" w:sz="0" w:space="0" w:color="auto"/>
              </w:divBdr>
            </w:div>
            <w:div w:id="834881568">
              <w:marLeft w:val="0"/>
              <w:marRight w:val="0"/>
              <w:marTop w:val="0"/>
              <w:marBottom w:val="0"/>
              <w:divBdr>
                <w:top w:val="none" w:sz="0" w:space="0" w:color="auto"/>
                <w:left w:val="none" w:sz="0" w:space="0" w:color="auto"/>
                <w:bottom w:val="none" w:sz="0" w:space="0" w:color="auto"/>
                <w:right w:val="none" w:sz="0" w:space="0" w:color="auto"/>
              </w:divBdr>
            </w:div>
            <w:div w:id="561135746">
              <w:marLeft w:val="0"/>
              <w:marRight w:val="0"/>
              <w:marTop w:val="0"/>
              <w:marBottom w:val="0"/>
              <w:divBdr>
                <w:top w:val="none" w:sz="0" w:space="0" w:color="auto"/>
                <w:left w:val="none" w:sz="0" w:space="0" w:color="auto"/>
                <w:bottom w:val="none" w:sz="0" w:space="0" w:color="auto"/>
                <w:right w:val="none" w:sz="0" w:space="0" w:color="auto"/>
              </w:divBdr>
            </w:div>
            <w:div w:id="1510875944">
              <w:marLeft w:val="0"/>
              <w:marRight w:val="0"/>
              <w:marTop w:val="0"/>
              <w:marBottom w:val="0"/>
              <w:divBdr>
                <w:top w:val="none" w:sz="0" w:space="0" w:color="auto"/>
                <w:left w:val="none" w:sz="0" w:space="0" w:color="auto"/>
                <w:bottom w:val="none" w:sz="0" w:space="0" w:color="auto"/>
                <w:right w:val="none" w:sz="0" w:space="0" w:color="auto"/>
              </w:divBdr>
            </w:div>
            <w:div w:id="920797737">
              <w:marLeft w:val="0"/>
              <w:marRight w:val="0"/>
              <w:marTop w:val="0"/>
              <w:marBottom w:val="0"/>
              <w:divBdr>
                <w:top w:val="none" w:sz="0" w:space="0" w:color="auto"/>
                <w:left w:val="none" w:sz="0" w:space="0" w:color="auto"/>
                <w:bottom w:val="none" w:sz="0" w:space="0" w:color="auto"/>
                <w:right w:val="none" w:sz="0" w:space="0" w:color="auto"/>
              </w:divBdr>
            </w:div>
            <w:div w:id="1133713898">
              <w:marLeft w:val="0"/>
              <w:marRight w:val="0"/>
              <w:marTop w:val="0"/>
              <w:marBottom w:val="0"/>
              <w:divBdr>
                <w:top w:val="none" w:sz="0" w:space="0" w:color="auto"/>
                <w:left w:val="none" w:sz="0" w:space="0" w:color="auto"/>
                <w:bottom w:val="none" w:sz="0" w:space="0" w:color="auto"/>
                <w:right w:val="none" w:sz="0" w:space="0" w:color="auto"/>
              </w:divBdr>
            </w:div>
            <w:div w:id="817306638">
              <w:marLeft w:val="0"/>
              <w:marRight w:val="0"/>
              <w:marTop w:val="0"/>
              <w:marBottom w:val="0"/>
              <w:divBdr>
                <w:top w:val="none" w:sz="0" w:space="0" w:color="auto"/>
                <w:left w:val="none" w:sz="0" w:space="0" w:color="auto"/>
                <w:bottom w:val="none" w:sz="0" w:space="0" w:color="auto"/>
                <w:right w:val="none" w:sz="0" w:space="0" w:color="auto"/>
              </w:divBdr>
            </w:div>
            <w:div w:id="1152139856">
              <w:marLeft w:val="0"/>
              <w:marRight w:val="0"/>
              <w:marTop w:val="0"/>
              <w:marBottom w:val="0"/>
              <w:divBdr>
                <w:top w:val="none" w:sz="0" w:space="0" w:color="auto"/>
                <w:left w:val="none" w:sz="0" w:space="0" w:color="auto"/>
                <w:bottom w:val="none" w:sz="0" w:space="0" w:color="auto"/>
                <w:right w:val="none" w:sz="0" w:space="0" w:color="auto"/>
              </w:divBdr>
            </w:div>
            <w:div w:id="28069279">
              <w:marLeft w:val="0"/>
              <w:marRight w:val="0"/>
              <w:marTop w:val="0"/>
              <w:marBottom w:val="0"/>
              <w:divBdr>
                <w:top w:val="none" w:sz="0" w:space="0" w:color="auto"/>
                <w:left w:val="none" w:sz="0" w:space="0" w:color="auto"/>
                <w:bottom w:val="none" w:sz="0" w:space="0" w:color="auto"/>
                <w:right w:val="none" w:sz="0" w:space="0" w:color="auto"/>
              </w:divBdr>
            </w:div>
            <w:div w:id="1676297320">
              <w:marLeft w:val="0"/>
              <w:marRight w:val="0"/>
              <w:marTop w:val="0"/>
              <w:marBottom w:val="0"/>
              <w:divBdr>
                <w:top w:val="none" w:sz="0" w:space="0" w:color="auto"/>
                <w:left w:val="none" w:sz="0" w:space="0" w:color="auto"/>
                <w:bottom w:val="none" w:sz="0" w:space="0" w:color="auto"/>
                <w:right w:val="none" w:sz="0" w:space="0" w:color="auto"/>
              </w:divBdr>
            </w:div>
            <w:div w:id="1527987128">
              <w:marLeft w:val="0"/>
              <w:marRight w:val="0"/>
              <w:marTop w:val="0"/>
              <w:marBottom w:val="0"/>
              <w:divBdr>
                <w:top w:val="none" w:sz="0" w:space="0" w:color="auto"/>
                <w:left w:val="none" w:sz="0" w:space="0" w:color="auto"/>
                <w:bottom w:val="none" w:sz="0" w:space="0" w:color="auto"/>
                <w:right w:val="none" w:sz="0" w:space="0" w:color="auto"/>
              </w:divBdr>
            </w:div>
            <w:div w:id="143857763">
              <w:marLeft w:val="0"/>
              <w:marRight w:val="0"/>
              <w:marTop w:val="0"/>
              <w:marBottom w:val="0"/>
              <w:divBdr>
                <w:top w:val="none" w:sz="0" w:space="0" w:color="auto"/>
                <w:left w:val="none" w:sz="0" w:space="0" w:color="auto"/>
                <w:bottom w:val="none" w:sz="0" w:space="0" w:color="auto"/>
                <w:right w:val="none" w:sz="0" w:space="0" w:color="auto"/>
              </w:divBdr>
            </w:div>
            <w:div w:id="198133654">
              <w:marLeft w:val="0"/>
              <w:marRight w:val="0"/>
              <w:marTop w:val="0"/>
              <w:marBottom w:val="0"/>
              <w:divBdr>
                <w:top w:val="none" w:sz="0" w:space="0" w:color="auto"/>
                <w:left w:val="none" w:sz="0" w:space="0" w:color="auto"/>
                <w:bottom w:val="none" w:sz="0" w:space="0" w:color="auto"/>
                <w:right w:val="none" w:sz="0" w:space="0" w:color="auto"/>
              </w:divBdr>
            </w:div>
            <w:div w:id="1902867232">
              <w:marLeft w:val="0"/>
              <w:marRight w:val="0"/>
              <w:marTop w:val="0"/>
              <w:marBottom w:val="0"/>
              <w:divBdr>
                <w:top w:val="none" w:sz="0" w:space="0" w:color="auto"/>
                <w:left w:val="none" w:sz="0" w:space="0" w:color="auto"/>
                <w:bottom w:val="none" w:sz="0" w:space="0" w:color="auto"/>
                <w:right w:val="none" w:sz="0" w:space="0" w:color="auto"/>
              </w:divBdr>
            </w:div>
            <w:div w:id="1062021787">
              <w:marLeft w:val="0"/>
              <w:marRight w:val="0"/>
              <w:marTop w:val="0"/>
              <w:marBottom w:val="0"/>
              <w:divBdr>
                <w:top w:val="none" w:sz="0" w:space="0" w:color="auto"/>
                <w:left w:val="none" w:sz="0" w:space="0" w:color="auto"/>
                <w:bottom w:val="none" w:sz="0" w:space="0" w:color="auto"/>
                <w:right w:val="none" w:sz="0" w:space="0" w:color="auto"/>
              </w:divBdr>
            </w:div>
            <w:div w:id="466819334">
              <w:marLeft w:val="0"/>
              <w:marRight w:val="0"/>
              <w:marTop w:val="0"/>
              <w:marBottom w:val="0"/>
              <w:divBdr>
                <w:top w:val="none" w:sz="0" w:space="0" w:color="auto"/>
                <w:left w:val="none" w:sz="0" w:space="0" w:color="auto"/>
                <w:bottom w:val="none" w:sz="0" w:space="0" w:color="auto"/>
                <w:right w:val="none" w:sz="0" w:space="0" w:color="auto"/>
              </w:divBdr>
            </w:div>
            <w:div w:id="334960949">
              <w:marLeft w:val="0"/>
              <w:marRight w:val="0"/>
              <w:marTop w:val="0"/>
              <w:marBottom w:val="0"/>
              <w:divBdr>
                <w:top w:val="none" w:sz="0" w:space="0" w:color="auto"/>
                <w:left w:val="none" w:sz="0" w:space="0" w:color="auto"/>
                <w:bottom w:val="none" w:sz="0" w:space="0" w:color="auto"/>
                <w:right w:val="none" w:sz="0" w:space="0" w:color="auto"/>
              </w:divBdr>
            </w:div>
            <w:div w:id="199099198">
              <w:marLeft w:val="0"/>
              <w:marRight w:val="0"/>
              <w:marTop w:val="0"/>
              <w:marBottom w:val="0"/>
              <w:divBdr>
                <w:top w:val="none" w:sz="0" w:space="0" w:color="auto"/>
                <w:left w:val="none" w:sz="0" w:space="0" w:color="auto"/>
                <w:bottom w:val="none" w:sz="0" w:space="0" w:color="auto"/>
                <w:right w:val="none" w:sz="0" w:space="0" w:color="auto"/>
              </w:divBdr>
            </w:div>
            <w:div w:id="1836453214">
              <w:marLeft w:val="0"/>
              <w:marRight w:val="0"/>
              <w:marTop w:val="0"/>
              <w:marBottom w:val="0"/>
              <w:divBdr>
                <w:top w:val="none" w:sz="0" w:space="0" w:color="auto"/>
                <w:left w:val="none" w:sz="0" w:space="0" w:color="auto"/>
                <w:bottom w:val="none" w:sz="0" w:space="0" w:color="auto"/>
                <w:right w:val="none" w:sz="0" w:space="0" w:color="auto"/>
              </w:divBdr>
            </w:div>
            <w:div w:id="1591157326">
              <w:marLeft w:val="0"/>
              <w:marRight w:val="0"/>
              <w:marTop w:val="0"/>
              <w:marBottom w:val="0"/>
              <w:divBdr>
                <w:top w:val="none" w:sz="0" w:space="0" w:color="auto"/>
                <w:left w:val="none" w:sz="0" w:space="0" w:color="auto"/>
                <w:bottom w:val="none" w:sz="0" w:space="0" w:color="auto"/>
                <w:right w:val="none" w:sz="0" w:space="0" w:color="auto"/>
              </w:divBdr>
            </w:div>
            <w:div w:id="277109499">
              <w:marLeft w:val="0"/>
              <w:marRight w:val="0"/>
              <w:marTop w:val="0"/>
              <w:marBottom w:val="0"/>
              <w:divBdr>
                <w:top w:val="none" w:sz="0" w:space="0" w:color="auto"/>
                <w:left w:val="none" w:sz="0" w:space="0" w:color="auto"/>
                <w:bottom w:val="none" w:sz="0" w:space="0" w:color="auto"/>
                <w:right w:val="none" w:sz="0" w:space="0" w:color="auto"/>
              </w:divBdr>
            </w:div>
            <w:div w:id="1819109433">
              <w:marLeft w:val="0"/>
              <w:marRight w:val="0"/>
              <w:marTop w:val="0"/>
              <w:marBottom w:val="0"/>
              <w:divBdr>
                <w:top w:val="none" w:sz="0" w:space="0" w:color="auto"/>
                <w:left w:val="none" w:sz="0" w:space="0" w:color="auto"/>
                <w:bottom w:val="none" w:sz="0" w:space="0" w:color="auto"/>
                <w:right w:val="none" w:sz="0" w:space="0" w:color="auto"/>
              </w:divBdr>
            </w:div>
            <w:div w:id="111680268">
              <w:marLeft w:val="0"/>
              <w:marRight w:val="0"/>
              <w:marTop w:val="0"/>
              <w:marBottom w:val="0"/>
              <w:divBdr>
                <w:top w:val="none" w:sz="0" w:space="0" w:color="auto"/>
                <w:left w:val="none" w:sz="0" w:space="0" w:color="auto"/>
                <w:bottom w:val="none" w:sz="0" w:space="0" w:color="auto"/>
                <w:right w:val="none" w:sz="0" w:space="0" w:color="auto"/>
              </w:divBdr>
            </w:div>
            <w:div w:id="884292212">
              <w:marLeft w:val="0"/>
              <w:marRight w:val="0"/>
              <w:marTop w:val="0"/>
              <w:marBottom w:val="0"/>
              <w:divBdr>
                <w:top w:val="none" w:sz="0" w:space="0" w:color="auto"/>
                <w:left w:val="none" w:sz="0" w:space="0" w:color="auto"/>
                <w:bottom w:val="none" w:sz="0" w:space="0" w:color="auto"/>
                <w:right w:val="none" w:sz="0" w:space="0" w:color="auto"/>
              </w:divBdr>
            </w:div>
            <w:div w:id="353267013">
              <w:marLeft w:val="0"/>
              <w:marRight w:val="0"/>
              <w:marTop w:val="0"/>
              <w:marBottom w:val="0"/>
              <w:divBdr>
                <w:top w:val="none" w:sz="0" w:space="0" w:color="auto"/>
                <w:left w:val="none" w:sz="0" w:space="0" w:color="auto"/>
                <w:bottom w:val="none" w:sz="0" w:space="0" w:color="auto"/>
                <w:right w:val="none" w:sz="0" w:space="0" w:color="auto"/>
              </w:divBdr>
            </w:div>
            <w:div w:id="706563660">
              <w:marLeft w:val="0"/>
              <w:marRight w:val="0"/>
              <w:marTop w:val="0"/>
              <w:marBottom w:val="0"/>
              <w:divBdr>
                <w:top w:val="none" w:sz="0" w:space="0" w:color="auto"/>
                <w:left w:val="none" w:sz="0" w:space="0" w:color="auto"/>
                <w:bottom w:val="none" w:sz="0" w:space="0" w:color="auto"/>
                <w:right w:val="none" w:sz="0" w:space="0" w:color="auto"/>
              </w:divBdr>
            </w:div>
            <w:div w:id="1728261757">
              <w:marLeft w:val="0"/>
              <w:marRight w:val="0"/>
              <w:marTop w:val="0"/>
              <w:marBottom w:val="0"/>
              <w:divBdr>
                <w:top w:val="none" w:sz="0" w:space="0" w:color="auto"/>
                <w:left w:val="none" w:sz="0" w:space="0" w:color="auto"/>
                <w:bottom w:val="none" w:sz="0" w:space="0" w:color="auto"/>
                <w:right w:val="none" w:sz="0" w:space="0" w:color="auto"/>
              </w:divBdr>
            </w:div>
            <w:div w:id="441807616">
              <w:marLeft w:val="0"/>
              <w:marRight w:val="0"/>
              <w:marTop w:val="0"/>
              <w:marBottom w:val="0"/>
              <w:divBdr>
                <w:top w:val="none" w:sz="0" w:space="0" w:color="auto"/>
                <w:left w:val="none" w:sz="0" w:space="0" w:color="auto"/>
                <w:bottom w:val="none" w:sz="0" w:space="0" w:color="auto"/>
                <w:right w:val="none" w:sz="0" w:space="0" w:color="auto"/>
              </w:divBdr>
            </w:div>
            <w:div w:id="1889953893">
              <w:marLeft w:val="0"/>
              <w:marRight w:val="0"/>
              <w:marTop w:val="0"/>
              <w:marBottom w:val="0"/>
              <w:divBdr>
                <w:top w:val="none" w:sz="0" w:space="0" w:color="auto"/>
                <w:left w:val="none" w:sz="0" w:space="0" w:color="auto"/>
                <w:bottom w:val="none" w:sz="0" w:space="0" w:color="auto"/>
                <w:right w:val="none" w:sz="0" w:space="0" w:color="auto"/>
              </w:divBdr>
            </w:div>
            <w:div w:id="223220374">
              <w:marLeft w:val="0"/>
              <w:marRight w:val="0"/>
              <w:marTop w:val="0"/>
              <w:marBottom w:val="0"/>
              <w:divBdr>
                <w:top w:val="none" w:sz="0" w:space="0" w:color="auto"/>
                <w:left w:val="none" w:sz="0" w:space="0" w:color="auto"/>
                <w:bottom w:val="none" w:sz="0" w:space="0" w:color="auto"/>
                <w:right w:val="none" w:sz="0" w:space="0" w:color="auto"/>
              </w:divBdr>
            </w:div>
            <w:div w:id="1734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0268">
      <w:bodyDiv w:val="1"/>
      <w:marLeft w:val="0"/>
      <w:marRight w:val="0"/>
      <w:marTop w:val="0"/>
      <w:marBottom w:val="0"/>
      <w:divBdr>
        <w:top w:val="none" w:sz="0" w:space="0" w:color="auto"/>
        <w:left w:val="none" w:sz="0" w:space="0" w:color="auto"/>
        <w:bottom w:val="none" w:sz="0" w:space="0" w:color="auto"/>
        <w:right w:val="none" w:sz="0" w:space="0" w:color="auto"/>
      </w:divBdr>
    </w:div>
    <w:div w:id="333647515">
      <w:bodyDiv w:val="1"/>
      <w:marLeft w:val="0"/>
      <w:marRight w:val="0"/>
      <w:marTop w:val="0"/>
      <w:marBottom w:val="0"/>
      <w:divBdr>
        <w:top w:val="none" w:sz="0" w:space="0" w:color="auto"/>
        <w:left w:val="none" w:sz="0" w:space="0" w:color="auto"/>
        <w:bottom w:val="none" w:sz="0" w:space="0" w:color="auto"/>
        <w:right w:val="none" w:sz="0" w:space="0" w:color="auto"/>
      </w:divBdr>
    </w:div>
    <w:div w:id="415714041">
      <w:bodyDiv w:val="1"/>
      <w:marLeft w:val="0"/>
      <w:marRight w:val="0"/>
      <w:marTop w:val="0"/>
      <w:marBottom w:val="0"/>
      <w:divBdr>
        <w:top w:val="none" w:sz="0" w:space="0" w:color="auto"/>
        <w:left w:val="none" w:sz="0" w:space="0" w:color="auto"/>
        <w:bottom w:val="none" w:sz="0" w:space="0" w:color="auto"/>
        <w:right w:val="none" w:sz="0" w:space="0" w:color="auto"/>
      </w:divBdr>
      <w:divsChild>
        <w:div w:id="70125152">
          <w:marLeft w:val="547"/>
          <w:marRight w:val="0"/>
          <w:marTop w:val="0"/>
          <w:marBottom w:val="0"/>
          <w:divBdr>
            <w:top w:val="none" w:sz="0" w:space="0" w:color="auto"/>
            <w:left w:val="none" w:sz="0" w:space="0" w:color="auto"/>
            <w:bottom w:val="none" w:sz="0" w:space="0" w:color="auto"/>
            <w:right w:val="none" w:sz="0" w:space="0" w:color="auto"/>
          </w:divBdr>
        </w:div>
        <w:div w:id="1882859151">
          <w:marLeft w:val="547"/>
          <w:marRight w:val="0"/>
          <w:marTop w:val="200"/>
          <w:marBottom w:val="0"/>
          <w:divBdr>
            <w:top w:val="none" w:sz="0" w:space="0" w:color="auto"/>
            <w:left w:val="none" w:sz="0" w:space="0" w:color="auto"/>
            <w:bottom w:val="none" w:sz="0" w:space="0" w:color="auto"/>
            <w:right w:val="none" w:sz="0" w:space="0" w:color="auto"/>
          </w:divBdr>
        </w:div>
        <w:div w:id="955991186">
          <w:marLeft w:val="547"/>
          <w:marRight w:val="0"/>
          <w:marTop w:val="200"/>
          <w:marBottom w:val="0"/>
          <w:divBdr>
            <w:top w:val="none" w:sz="0" w:space="0" w:color="auto"/>
            <w:left w:val="none" w:sz="0" w:space="0" w:color="auto"/>
            <w:bottom w:val="none" w:sz="0" w:space="0" w:color="auto"/>
            <w:right w:val="none" w:sz="0" w:space="0" w:color="auto"/>
          </w:divBdr>
        </w:div>
        <w:div w:id="819465048">
          <w:marLeft w:val="547"/>
          <w:marRight w:val="0"/>
          <w:marTop w:val="200"/>
          <w:marBottom w:val="0"/>
          <w:divBdr>
            <w:top w:val="none" w:sz="0" w:space="0" w:color="auto"/>
            <w:left w:val="none" w:sz="0" w:space="0" w:color="auto"/>
            <w:bottom w:val="none" w:sz="0" w:space="0" w:color="auto"/>
            <w:right w:val="none" w:sz="0" w:space="0" w:color="auto"/>
          </w:divBdr>
        </w:div>
        <w:div w:id="732504510">
          <w:marLeft w:val="547"/>
          <w:marRight w:val="0"/>
          <w:marTop w:val="200"/>
          <w:marBottom w:val="0"/>
          <w:divBdr>
            <w:top w:val="none" w:sz="0" w:space="0" w:color="auto"/>
            <w:left w:val="none" w:sz="0" w:space="0" w:color="auto"/>
            <w:bottom w:val="none" w:sz="0" w:space="0" w:color="auto"/>
            <w:right w:val="none" w:sz="0" w:space="0" w:color="auto"/>
          </w:divBdr>
        </w:div>
        <w:div w:id="1777872501">
          <w:marLeft w:val="547"/>
          <w:marRight w:val="0"/>
          <w:marTop w:val="200"/>
          <w:marBottom w:val="0"/>
          <w:divBdr>
            <w:top w:val="none" w:sz="0" w:space="0" w:color="auto"/>
            <w:left w:val="none" w:sz="0" w:space="0" w:color="auto"/>
            <w:bottom w:val="none" w:sz="0" w:space="0" w:color="auto"/>
            <w:right w:val="none" w:sz="0" w:space="0" w:color="auto"/>
          </w:divBdr>
        </w:div>
        <w:div w:id="868880476">
          <w:marLeft w:val="547"/>
          <w:marRight w:val="0"/>
          <w:marTop w:val="200"/>
          <w:marBottom w:val="0"/>
          <w:divBdr>
            <w:top w:val="none" w:sz="0" w:space="0" w:color="auto"/>
            <w:left w:val="none" w:sz="0" w:space="0" w:color="auto"/>
            <w:bottom w:val="none" w:sz="0" w:space="0" w:color="auto"/>
            <w:right w:val="none" w:sz="0" w:space="0" w:color="auto"/>
          </w:divBdr>
        </w:div>
      </w:divsChild>
    </w:div>
    <w:div w:id="434132606">
      <w:bodyDiv w:val="1"/>
      <w:marLeft w:val="0"/>
      <w:marRight w:val="0"/>
      <w:marTop w:val="0"/>
      <w:marBottom w:val="0"/>
      <w:divBdr>
        <w:top w:val="none" w:sz="0" w:space="0" w:color="auto"/>
        <w:left w:val="none" w:sz="0" w:space="0" w:color="auto"/>
        <w:bottom w:val="none" w:sz="0" w:space="0" w:color="auto"/>
        <w:right w:val="none" w:sz="0" w:space="0" w:color="auto"/>
      </w:divBdr>
      <w:divsChild>
        <w:div w:id="409892990">
          <w:marLeft w:val="0"/>
          <w:marRight w:val="0"/>
          <w:marTop w:val="0"/>
          <w:marBottom w:val="0"/>
          <w:divBdr>
            <w:top w:val="none" w:sz="0" w:space="0" w:color="auto"/>
            <w:left w:val="none" w:sz="0" w:space="0" w:color="auto"/>
            <w:bottom w:val="none" w:sz="0" w:space="0" w:color="auto"/>
            <w:right w:val="none" w:sz="0" w:space="0" w:color="auto"/>
          </w:divBdr>
          <w:divsChild>
            <w:div w:id="1226138402">
              <w:marLeft w:val="0"/>
              <w:marRight w:val="0"/>
              <w:marTop w:val="0"/>
              <w:marBottom w:val="0"/>
              <w:divBdr>
                <w:top w:val="none" w:sz="0" w:space="0" w:color="auto"/>
                <w:left w:val="none" w:sz="0" w:space="0" w:color="auto"/>
                <w:bottom w:val="none" w:sz="0" w:space="0" w:color="auto"/>
                <w:right w:val="none" w:sz="0" w:space="0" w:color="auto"/>
              </w:divBdr>
            </w:div>
            <w:div w:id="789325438">
              <w:marLeft w:val="0"/>
              <w:marRight w:val="0"/>
              <w:marTop w:val="0"/>
              <w:marBottom w:val="0"/>
              <w:divBdr>
                <w:top w:val="none" w:sz="0" w:space="0" w:color="auto"/>
                <w:left w:val="none" w:sz="0" w:space="0" w:color="auto"/>
                <w:bottom w:val="none" w:sz="0" w:space="0" w:color="auto"/>
                <w:right w:val="none" w:sz="0" w:space="0" w:color="auto"/>
              </w:divBdr>
            </w:div>
            <w:div w:id="1124151224">
              <w:marLeft w:val="0"/>
              <w:marRight w:val="0"/>
              <w:marTop w:val="0"/>
              <w:marBottom w:val="0"/>
              <w:divBdr>
                <w:top w:val="none" w:sz="0" w:space="0" w:color="auto"/>
                <w:left w:val="none" w:sz="0" w:space="0" w:color="auto"/>
                <w:bottom w:val="none" w:sz="0" w:space="0" w:color="auto"/>
                <w:right w:val="none" w:sz="0" w:space="0" w:color="auto"/>
              </w:divBdr>
            </w:div>
            <w:div w:id="1173647454">
              <w:marLeft w:val="0"/>
              <w:marRight w:val="0"/>
              <w:marTop w:val="0"/>
              <w:marBottom w:val="0"/>
              <w:divBdr>
                <w:top w:val="none" w:sz="0" w:space="0" w:color="auto"/>
                <w:left w:val="none" w:sz="0" w:space="0" w:color="auto"/>
                <w:bottom w:val="none" w:sz="0" w:space="0" w:color="auto"/>
                <w:right w:val="none" w:sz="0" w:space="0" w:color="auto"/>
              </w:divBdr>
            </w:div>
            <w:div w:id="1630014760">
              <w:marLeft w:val="0"/>
              <w:marRight w:val="0"/>
              <w:marTop w:val="0"/>
              <w:marBottom w:val="0"/>
              <w:divBdr>
                <w:top w:val="none" w:sz="0" w:space="0" w:color="auto"/>
                <w:left w:val="none" w:sz="0" w:space="0" w:color="auto"/>
                <w:bottom w:val="none" w:sz="0" w:space="0" w:color="auto"/>
                <w:right w:val="none" w:sz="0" w:space="0" w:color="auto"/>
              </w:divBdr>
            </w:div>
            <w:div w:id="1236889973">
              <w:marLeft w:val="0"/>
              <w:marRight w:val="0"/>
              <w:marTop w:val="0"/>
              <w:marBottom w:val="0"/>
              <w:divBdr>
                <w:top w:val="none" w:sz="0" w:space="0" w:color="auto"/>
                <w:left w:val="none" w:sz="0" w:space="0" w:color="auto"/>
                <w:bottom w:val="none" w:sz="0" w:space="0" w:color="auto"/>
                <w:right w:val="none" w:sz="0" w:space="0" w:color="auto"/>
              </w:divBdr>
            </w:div>
            <w:div w:id="947468812">
              <w:marLeft w:val="0"/>
              <w:marRight w:val="0"/>
              <w:marTop w:val="0"/>
              <w:marBottom w:val="0"/>
              <w:divBdr>
                <w:top w:val="none" w:sz="0" w:space="0" w:color="auto"/>
                <w:left w:val="none" w:sz="0" w:space="0" w:color="auto"/>
                <w:bottom w:val="none" w:sz="0" w:space="0" w:color="auto"/>
                <w:right w:val="none" w:sz="0" w:space="0" w:color="auto"/>
              </w:divBdr>
            </w:div>
            <w:div w:id="36780421">
              <w:marLeft w:val="0"/>
              <w:marRight w:val="0"/>
              <w:marTop w:val="0"/>
              <w:marBottom w:val="0"/>
              <w:divBdr>
                <w:top w:val="none" w:sz="0" w:space="0" w:color="auto"/>
                <w:left w:val="none" w:sz="0" w:space="0" w:color="auto"/>
                <w:bottom w:val="none" w:sz="0" w:space="0" w:color="auto"/>
                <w:right w:val="none" w:sz="0" w:space="0" w:color="auto"/>
              </w:divBdr>
            </w:div>
            <w:div w:id="808548808">
              <w:marLeft w:val="0"/>
              <w:marRight w:val="0"/>
              <w:marTop w:val="0"/>
              <w:marBottom w:val="0"/>
              <w:divBdr>
                <w:top w:val="none" w:sz="0" w:space="0" w:color="auto"/>
                <w:left w:val="none" w:sz="0" w:space="0" w:color="auto"/>
                <w:bottom w:val="none" w:sz="0" w:space="0" w:color="auto"/>
                <w:right w:val="none" w:sz="0" w:space="0" w:color="auto"/>
              </w:divBdr>
            </w:div>
            <w:div w:id="585653865">
              <w:marLeft w:val="0"/>
              <w:marRight w:val="0"/>
              <w:marTop w:val="0"/>
              <w:marBottom w:val="0"/>
              <w:divBdr>
                <w:top w:val="none" w:sz="0" w:space="0" w:color="auto"/>
                <w:left w:val="none" w:sz="0" w:space="0" w:color="auto"/>
                <w:bottom w:val="none" w:sz="0" w:space="0" w:color="auto"/>
                <w:right w:val="none" w:sz="0" w:space="0" w:color="auto"/>
              </w:divBdr>
            </w:div>
            <w:div w:id="2064595918">
              <w:marLeft w:val="0"/>
              <w:marRight w:val="0"/>
              <w:marTop w:val="0"/>
              <w:marBottom w:val="0"/>
              <w:divBdr>
                <w:top w:val="none" w:sz="0" w:space="0" w:color="auto"/>
                <w:left w:val="none" w:sz="0" w:space="0" w:color="auto"/>
                <w:bottom w:val="none" w:sz="0" w:space="0" w:color="auto"/>
                <w:right w:val="none" w:sz="0" w:space="0" w:color="auto"/>
              </w:divBdr>
            </w:div>
            <w:div w:id="1659337188">
              <w:marLeft w:val="0"/>
              <w:marRight w:val="0"/>
              <w:marTop w:val="0"/>
              <w:marBottom w:val="0"/>
              <w:divBdr>
                <w:top w:val="none" w:sz="0" w:space="0" w:color="auto"/>
                <w:left w:val="none" w:sz="0" w:space="0" w:color="auto"/>
                <w:bottom w:val="none" w:sz="0" w:space="0" w:color="auto"/>
                <w:right w:val="none" w:sz="0" w:space="0" w:color="auto"/>
              </w:divBdr>
            </w:div>
            <w:div w:id="1043484667">
              <w:marLeft w:val="0"/>
              <w:marRight w:val="0"/>
              <w:marTop w:val="0"/>
              <w:marBottom w:val="0"/>
              <w:divBdr>
                <w:top w:val="none" w:sz="0" w:space="0" w:color="auto"/>
                <w:left w:val="none" w:sz="0" w:space="0" w:color="auto"/>
                <w:bottom w:val="none" w:sz="0" w:space="0" w:color="auto"/>
                <w:right w:val="none" w:sz="0" w:space="0" w:color="auto"/>
              </w:divBdr>
            </w:div>
            <w:div w:id="1669820161">
              <w:marLeft w:val="0"/>
              <w:marRight w:val="0"/>
              <w:marTop w:val="0"/>
              <w:marBottom w:val="0"/>
              <w:divBdr>
                <w:top w:val="none" w:sz="0" w:space="0" w:color="auto"/>
                <w:left w:val="none" w:sz="0" w:space="0" w:color="auto"/>
                <w:bottom w:val="none" w:sz="0" w:space="0" w:color="auto"/>
                <w:right w:val="none" w:sz="0" w:space="0" w:color="auto"/>
              </w:divBdr>
            </w:div>
            <w:div w:id="568345100">
              <w:marLeft w:val="0"/>
              <w:marRight w:val="0"/>
              <w:marTop w:val="0"/>
              <w:marBottom w:val="0"/>
              <w:divBdr>
                <w:top w:val="none" w:sz="0" w:space="0" w:color="auto"/>
                <w:left w:val="none" w:sz="0" w:space="0" w:color="auto"/>
                <w:bottom w:val="none" w:sz="0" w:space="0" w:color="auto"/>
                <w:right w:val="none" w:sz="0" w:space="0" w:color="auto"/>
              </w:divBdr>
            </w:div>
            <w:div w:id="1860004643">
              <w:marLeft w:val="0"/>
              <w:marRight w:val="0"/>
              <w:marTop w:val="0"/>
              <w:marBottom w:val="0"/>
              <w:divBdr>
                <w:top w:val="none" w:sz="0" w:space="0" w:color="auto"/>
                <w:left w:val="none" w:sz="0" w:space="0" w:color="auto"/>
                <w:bottom w:val="none" w:sz="0" w:space="0" w:color="auto"/>
                <w:right w:val="none" w:sz="0" w:space="0" w:color="auto"/>
              </w:divBdr>
            </w:div>
            <w:div w:id="1415322782">
              <w:marLeft w:val="0"/>
              <w:marRight w:val="0"/>
              <w:marTop w:val="0"/>
              <w:marBottom w:val="0"/>
              <w:divBdr>
                <w:top w:val="none" w:sz="0" w:space="0" w:color="auto"/>
                <w:left w:val="none" w:sz="0" w:space="0" w:color="auto"/>
                <w:bottom w:val="none" w:sz="0" w:space="0" w:color="auto"/>
                <w:right w:val="none" w:sz="0" w:space="0" w:color="auto"/>
              </w:divBdr>
            </w:div>
            <w:div w:id="1687365376">
              <w:marLeft w:val="0"/>
              <w:marRight w:val="0"/>
              <w:marTop w:val="0"/>
              <w:marBottom w:val="0"/>
              <w:divBdr>
                <w:top w:val="none" w:sz="0" w:space="0" w:color="auto"/>
                <w:left w:val="none" w:sz="0" w:space="0" w:color="auto"/>
                <w:bottom w:val="none" w:sz="0" w:space="0" w:color="auto"/>
                <w:right w:val="none" w:sz="0" w:space="0" w:color="auto"/>
              </w:divBdr>
            </w:div>
            <w:div w:id="1013461414">
              <w:marLeft w:val="0"/>
              <w:marRight w:val="0"/>
              <w:marTop w:val="0"/>
              <w:marBottom w:val="0"/>
              <w:divBdr>
                <w:top w:val="none" w:sz="0" w:space="0" w:color="auto"/>
                <w:left w:val="none" w:sz="0" w:space="0" w:color="auto"/>
                <w:bottom w:val="none" w:sz="0" w:space="0" w:color="auto"/>
                <w:right w:val="none" w:sz="0" w:space="0" w:color="auto"/>
              </w:divBdr>
            </w:div>
            <w:div w:id="1435251654">
              <w:marLeft w:val="0"/>
              <w:marRight w:val="0"/>
              <w:marTop w:val="0"/>
              <w:marBottom w:val="0"/>
              <w:divBdr>
                <w:top w:val="none" w:sz="0" w:space="0" w:color="auto"/>
                <w:left w:val="none" w:sz="0" w:space="0" w:color="auto"/>
                <w:bottom w:val="none" w:sz="0" w:space="0" w:color="auto"/>
                <w:right w:val="none" w:sz="0" w:space="0" w:color="auto"/>
              </w:divBdr>
            </w:div>
            <w:div w:id="1027294966">
              <w:marLeft w:val="0"/>
              <w:marRight w:val="0"/>
              <w:marTop w:val="0"/>
              <w:marBottom w:val="0"/>
              <w:divBdr>
                <w:top w:val="none" w:sz="0" w:space="0" w:color="auto"/>
                <w:left w:val="none" w:sz="0" w:space="0" w:color="auto"/>
                <w:bottom w:val="none" w:sz="0" w:space="0" w:color="auto"/>
                <w:right w:val="none" w:sz="0" w:space="0" w:color="auto"/>
              </w:divBdr>
            </w:div>
            <w:div w:id="1621565489">
              <w:marLeft w:val="0"/>
              <w:marRight w:val="0"/>
              <w:marTop w:val="0"/>
              <w:marBottom w:val="0"/>
              <w:divBdr>
                <w:top w:val="none" w:sz="0" w:space="0" w:color="auto"/>
                <w:left w:val="none" w:sz="0" w:space="0" w:color="auto"/>
                <w:bottom w:val="none" w:sz="0" w:space="0" w:color="auto"/>
                <w:right w:val="none" w:sz="0" w:space="0" w:color="auto"/>
              </w:divBdr>
            </w:div>
            <w:div w:id="114180457">
              <w:marLeft w:val="0"/>
              <w:marRight w:val="0"/>
              <w:marTop w:val="0"/>
              <w:marBottom w:val="0"/>
              <w:divBdr>
                <w:top w:val="none" w:sz="0" w:space="0" w:color="auto"/>
                <w:left w:val="none" w:sz="0" w:space="0" w:color="auto"/>
                <w:bottom w:val="none" w:sz="0" w:space="0" w:color="auto"/>
                <w:right w:val="none" w:sz="0" w:space="0" w:color="auto"/>
              </w:divBdr>
            </w:div>
            <w:div w:id="1987395385">
              <w:marLeft w:val="0"/>
              <w:marRight w:val="0"/>
              <w:marTop w:val="0"/>
              <w:marBottom w:val="0"/>
              <w:divBdr>
                <w:top w:val="none" w:sz="0" w:space="0" w:color="auto"/>
                <w:left w:val="none" w:sz="0" w:space="0" w:color="auto"/>
                <w:bottom w:val="none" w:sz="0" w:space="0" w:color="auto"/>
                <w:right w:val="none" w:sz="0" w:space="0" w:color="auto"/>
              </w:divBdr>
            </w:div>
            <w:div w:id="58208273">
              <w:marLeft w:val="0"/>
              <w:marRight w:val="0"/>
              <w:marTop w:val="0"/>
              <w:marBottom w:val="0"/>
              <w:divBdr>
                <w:top w:val="none" w:sz="0" w:space="0" w:color="auto"/>
                <w:left w:val="none" w:sz="0" w:space="0" w:color="auto"/>
                <w:bottom w:val="none" w:sz="0" w:space="0" w:color="auto"/>
                <w:right w:val="none" w:sz="0" w:space="0" w:color="auto"/>
              </w:divBdr>
            </w:div>
            <w:div w:id="68894845">
              <w:marLeft w:val="0"/>
              <w:marRight w:val="0"/>
              <w:marTop w:val="0"/>
              <w:marBottom w:val="0"/>
              <w:divBdr>
                <w:top w:val="none" w:sz="0" w:space="0" w:color="auto"/>
                <w:left w:val="none" w:sz="0" w:space="0" w:color="auto"/>
                <w:bottom w:val="none" w:sz="0" w:space="0" w:color="auto"/>
                <w:right w:val="none" w:sz="0" w:space="0" w:color="auto"/>
              </w:divBdr>
            </w:div>
            <w:div w:id="645163051">
              <w:marLeft w:val="0"/>
              <w:marRight w:val="0"/>
              <w:marTop w:val="0"/>
              <w:marBottom w:val="0"/>
              <w:divBdr>
                <w:top w:val="none" w:sz="0" w:space="0" w:color="auto"/>
                <w:left w:val="none" w:sz="0" w:space="0" w:color="auto"/>
                <w:bottom w:val="none" w:sz="0" w:space="0" w:color="auto"/>
                <w:right w:val="none" w:sz="0" w:space="0" w:color="auto"/>
              </w:divBdr>
            </w:div>
            <w:div w:id="1796559207">
              <w:marLeft w:val="0"/>
              <w:marRight w:val="0"/>
              <w:marTop w:val="0"/>
              <w:marBottom w:val="0"/>
              <w:divBdr>
                <w:top w:val="none" w:sz="0" w:space="0" w:color="auto"/>
                <w:left w:val="none" w:sz="0" w:space="0" w:color="auto"/>
                <w:bottom w:val="none" w:sz="0" w:space="0" w:color="auto"/>
                <w:right w:val="none" w:sz="0" w:space="0" w:color="auto"/>
              </w:divBdr>
            </w:div>
            <w:div w:id="236980018">
              <w:marLeft w:val="0"/>
              <w:marRight w:val="0"/>
              <w:marTop w:val="0"/>
              <w:marBottom w:val="0"/>
              <w:divBdr>
                <w:top w:val="none" w:sz="0" w:space="0" w:color="auto"/>
                <w:left w:val="none" w:sz="0" w:space="0" w:color="auto"/>
                <w:bottom w:val="none" w:sz="0" w:space="0" w:color="auto"/>
                <w:right w:val="none" w:sz="0" w:space="0" w:color="auto"/>
              </w:divBdr>
            </w:div>
            <w:div w:id="200091338">
              <w:marLeft w:val="0"/>
              <w:marRight w:val="0"/>
              <w:marTop w:val="0"/>
              <w:marBottom w:val="0"/>
              <w:divBdr>
                <w:top w:val="none" w:sz="0" w:space="0" w:color="auto"/>
                <w:left w:val="none" w:sz="0" w:space="0" w:color="auto"/>
                <w:bottom w:val="none" w:sz="0" w:space="0" w:color="auto"/>
                <w:right w:val="none" w:sz="0" w:space="0" w:color="auto"/>
              </w:divBdr>
            </w:div>
            <w:div w:id="916088976">
              <w:marLeft w:val="0"/>
              <w:marRight w:val="0"/>
              <w:marTop w:val="0"/>
              <w:marBottom w:val="0"/>
              <w:divBdr>
                <w:top w:val="none" w:sz="0" w:space="0" w:color="auto"/>
                <w:left w:val="none" w:sz="0" w:space="0" w:color="auto"/>
                <w:bottom w:val="none" w:sz="0" w:space="0" w:color="auto"/>
                <w:right w:val="none" w:sz="0" w:space="0" w:color="auto"/>
              </w:divBdr>
            </w:div>
            <w:div w:id="380447615">
              <w:marLeft w:val="0"/>
              <w:marRight w:val="0"/>
              <w:marTop w:val="0"/>
              <w:marBottom w:val="0"/>
              <w:divBdr>
                <w:top w:val="none" w:sz="0" w:space="0" w:color="auto"/>
                <w:left w:val="none" w:sz="0" w:space="0" w:color="auto"/>
                <w:bottom w:val="none" w:sz="0" w:space="0" w:color="auto"/>
                <w:right w:val="none" w:sz="0" w:space="0" w:color="auto"/>
              </w:divBdr>
            </w:div>
            <w:div w:id="848443575">
              <w:marLeft w:val="0"/>
              <w:marRight w:val="0"/>
              <w:marTop w:val="0"/>
              <w:marBottom w:val="0"/>
              <w:divBdr>
                <w:top w:val="none" w:sz="0" w:space="0" w:color="auto"/>
                <w:left w:val="none" w:sz="0" w:space="0" w:color="auto"/>
                <w:bottom w:val="none" w:sz="0" w:space="0" w:color="auto"/>
                <w:right w:val="none" w:sz="0" w:space="0" w:color="auto"/>
              </w:divBdr>
            </w:div>
            <w:div w:id="1798448383">
              <w:marLeft w:val="0"/>
              <w:marRight w:val="0"/>
              <w:marTop w:val="0"/>
              <w:marBottom w:val="0"/>
              <w:divBdr>
                <w:top w:val="none" w:sz="0" w:space="0" w:color="auto"/>
                <w:left w:val="none" w:sz="0" w:space="0" w:color="auto"/>
                <w:bottom w:val="none" w:sz="0" w:space="0" w:color="auto"/>
                <w:right w:val="none" w:sz="0" w:space="0" w:color="auto"/>
              </w:divBdr>
            </w:div>
            <w:div w:id="1401054070">
              <w:marLeft w:val="0"/>
              <w:marRight w:val="0"/>
              <w:marTop w:val="0"/>
              <w:marBottom w:val="0"/>
              <w:divBdr>
                <w:top w:val="none" w:sz="0" w:space="0" w:color="auto"/>
                <w:left w:val="none" w:sz="0" w:space="0" w:color="auto"/>
                <w:bottom w:val="none" w:sz="0" w:space="0" w:color="auto"/>
                <w:right w:val="none" w:sz="0" w:space="0" w:color="auto"/>
              </w:divBdr>
            </w:div>
            <w:div w:id="1203129326">
              <w:marLeft w:val="0"/>
              <w:marRight w:val="0"/>
              <w:marTop w:val="0"/>
              <w:marBottom w:val="0"/>
              <w:divBdr>
                <w:top w:val="none" w:sz="0" w:space="0" w:color="auto"/>
                <w:left w:val="none" w:sz="0" w:space="0" w:color="auto"/>
                <w:bottom w:val="none" w:sz="0" w:space="0" w:color="auto"/>
                <w:right w:val="none" w:sz="0" w:space="0" w:color="auto"/>
              </w:divBdr>
            </w:div>
            <w:div w:id="29381293">
              <w:marLeft w:val="0"/>
              <w:marRight w:val="0"/>
              <w:marTop w:val="0"/>
              <w:marBottom w:val="0"/>
              <w:divBdr>
                <w:top w:val="none" w:sz="0" w:space="0" w:color="auto"/>
                <w:left w:val="none" w:sz="0" w:space="0" w:color="auto"/>
                <w:bottom w:val="none" w:sz="0" w:space="0" w:color="auto"/>
                <w:right w:val="none" w:sz="0" w:space="0" w:color="auto"/>
              </w:divBdr>
            </w:div>
            <w:div w:id="1343321254">
              <w:marLeft w:val="0"/>
              <w:marRight w:val="0"/>
              <w:marTop w:val="0"/>
              <w:marBottom w:val="0"/>
              <w:divBdr>
                <w:top w:val="none" w:sz="0" w:space="0" w:color="auto"/>
                <w:left w:val="none" w:sz="0" w:space="0" w:color="auto"/>
                <w:bottom w:val="none" w:sz="0" w:space="0" w:color="auto"/>
                <w:right w:val="none" w:sz="0" w:space="0" w:color="auto"/>
              </w:divBdr>
            </w:div>
            <w:div w:id="642584524">
              <w:marLeft w:val="0"/>
              <w:marRight w:val="0"/>
              <w:marTop w:val="0"/>
              <w:marBottom w:val="0"/>
              <w:divBdr>
                <w:top w:val="none" w:sz="0" w:space="0" w:color="auto"/>
                <w:left w:val="none" w:sz="0" w:space="0" w:color="auto"/>
                <w:bottom w:val="none" w:sz="0" w:space="0" w:color="auto"/>
                <w:right w:val="none" w:sz="0" w:space="0" w:color="auto"/>
              </w:divBdr>
            </w:div>
            <w:div w:id="2123382756">
              <w:marLeft w:val="0"/>
              <w:marRight w:val="0"/>
              <w:marTop w:val="0"/>
              <w:marBottom w:val="0"/>
              <w:divBdr>
                <w:top w:val="none" w:sz="0" w:space="0" w:color="auto"/>
                <w:left w:val="none" w:sz="0" w:space="0" w:color="auto"/>
                <w:bottom w:val="none" w:sz="0" w:space="0" w:color="auto"/>
                <w:right w:val="none" w:sz="0" w:space="0" w:color="auto"/>
              </w:divBdr>
            </w:div>
            <w:div w:id="473765884">
              <w:marLeft w:val="0"/>
              <w:marRight w:val="0"/>
              <w:marTop w:val="0"/>
              <w:marBottom w:val="0"/>
              <w:divBdr>
                <w:top w:val="none" w:sz="0" w:space="0" w:color="auto"/>
                <w:left w:val="none" w:sz="0" w:space="0" w:color="auto"/>
                <w:bottom w:val="none" w:sz="0" w:space="0" w:color="auto"/>
                <w:right w:val="none" w:sz="0" w:space="0" w:color="auto"/>
              </w:divBdr>
            </w:div>
            <w:div w:id="753479613">
              <w:marLeft w:val="0"/>
              <w:marRight w:val="0"/>
              <w:marTop w:val="0"/>
              <w:marBottom w:val="0"/>
              <w:divBdr>
                <w:top w:val="none" w:sz="0" w:space="0" w:color="auto"/>
                <w:left w:val="none" w:sz="0" w:space="0" w:color="auto"/>
                <w:bottom w:val="none" w:sz="0" w:space="0" w:color="auto"/>
                <w:right w:val="none" w:sz="0" w:space="0" w:color="auto"/>
              </w:divBdr>
            </w:div>
            <w:div w:id="59639108">
              <w:marLeft w:val="0"/>
              <w:marRight w:val="0"/>
              <w:marTop w:val="0"/>
              <w:marBottom w:val="0"/>
              <w:divBdr>
                <w:top w:val="none" w:sz="0" w:space="0" w:color="auto"/>
                <w:left w:val="none" w:sz="0" w:space="0" w:color="auto"/>
                <w:bottom w:val="none" w:sz="0" w:space="0" w:color="auto"/>
                <w:right w:val="none" w:sz="0" w:space="0" w:color="auto"/>
              </w:divBdr>
            </w:div>
            <w:div w:id="363406170">
              <w:marLeft w:val="0"/>
              <w:marRight w:val="0"/>
              <w:marTop w:val="0"/>
              <w:marBottom w:val="0"/>
              <w:divBdr>
                <w:top w:val="none" w:sz="0" w:space="0" w:color="auto"/>
                <w:left w:val="none" w:sz="0" w:space="0" w:color="auto"/>
                <w:bottom w:val="none" w:sz="0" w:space="0" w:color="auto"/>
                <w:right w:val="none" w:sz="0" w:space="0" w:color="auto"/>
              </w:divBdr>
            </w:div>
            <w:div w:id="1401368807">
              <w:marLeft w:val="0"/>
              <w:marRight w:val="0"/>
              <w:marTop w:val="0"/>
              <w:marBottom w:val="0"/>
              <w:divBdr>
                <w:top w:val="none" w:sz="0" w:space="0" w:color="auto"/>
                <w:left w:val="none" w:sz="0" w:space="0" w:color="auto"/>
                <w:bottom w:val="none" w:sz="0" w:space="0" w:color="auto"/>
                <w:right w:val="none" w:sz="0" w:space="0" w:color="auto"/>
              </w:divBdr>
            </w:div>
            <w:div w:id="309991548">
              <w:marLeft w:val="0"/>
              <w:marRight w:val="0"/>
              <w:marTop w:val="0"/>
              <w:marBottom w:val="0"/>
              <w:divBdr>
                <w:top w:val="none" w:sz="0" w:space="0" w:color="auto"/>
                <w:left w:val="none" w:sz="0" w:space="0" w:color="auto"/>
                <w:bottom w:val="none" w:sz="0" w:space="0" w:color="auto"/>
                <w:right w:val="none" w:sz="0" w:space="0" w:color="auto"/>
              </w:divBdr>
            </w:div>
            <w:div w:id="1395198029">
              <w:marLeft w:val="0"/>
              <w:marRight w:val="0"/>
              <w:marTop w:val="0"/>
              <w:marBottom w:val="0"/>
              <w:divBdr>
                <w:top w:val="none" w:sz="0" w:space="0" w:color="auto"/>
                <w:left w:val="none" w:sz="0" w:space="0" w:color="auto"/>
                <w:bottom w:val="none" w:sz="0" w:space="0" w:color="auto"/>
                <w:right w:val="none" w:sz="0" w:space="0" w:color="auto"/>
              </w:divBdr>
            </w:div>
            <w:div w:id="235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8982">
      <w:bodyDiv w:val="1"/>
      <w:marLeft w:val="0"/>
      <w:marRight w:val="0"/>
      <w:marTop w:val="0"/>
      <w:marBottom w:val="0"/>
      <w:divBdr>
        <w:top w:val="none" w:sz="0" w:space="0" w:color="auto"/>
        <w:left w:val="none" w:sz="0" w:space="0" w:color="auto"/>
        <w:bottom w:val="none" w:sz="0" w:space="0" w:color="auto"/>
        <w:right w:val="none" w:sz="0" w:space="0" w:color="auto"/>
      </w:divBdr>
      <w:divsChild>
        <w:div w:id="1666126850">
          <w:marLeft w:val="0"/>
          <w:marRight w:val="0"/>
          <w:marTop w:val="0"/>
          <w:marBottom w:val="0"/>
          <w:divBdr>
            <w:top w:val="none" w:sz="0" w:space="0" w:color="auto"/>
            <w:left w:val="none" w:sz="0" w:space="0" w:color="auto"/>
            <w:bottom w:val="none" w:sz="0" w:space="0" w:color="auto"/>
            <w:right w:val="none" w:sz="0" w:space="0" w:color="auto"/>
          </w:divBdr>
          <w:divsChild>
            <w:div w:id="2341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5307">
      <w:bodyDiv w:val="1"/>
      <w:marLeft w:val="0"/>
      <w:marRight w:val="0"/>
      <w:marTop w:val="0"/>
      <w:marBottom w:val="0"/>
      <w:divBdr>
        <w:top w:val="none" w:sz="0" w:space="0" w:color="auto"/>
        <w:left w:val="none" w:sz="0" w:space="0" w:color="auto"/>
        <w:bottom w:val="none" w:sz="0" w:space="0" w:color="auto"/>
        <w:right w:val="none" w:sz="0" w:space="0" w:color="auto"/>
      </w:divBdr>
      <w:divsChild>
        <w:div w:id="456727298">
          <w:marLeft w:val="0"/>
          <w:marRight w:val="0"/>
          <w:marTop w:val="0"/>
          <w:marBottom w:val="0"/>
          <w:divBdr>
            <w:top w:val="none" w:sz="0" w:space="0" w:color="auto"/>
            <w:left w:val="none" w:sz="0" w:space="0" w:color="auto"/>
            <w:bottom w:val="none" w:sz="0" w:space="0" w:color="auto"/>
            <w:right w:val="none" w:sz="0" w:space="0" w:color="auto"/>
          </w:divBdr>
          <w:divsChild>
            <w:div w:id="11799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778">
      <w:bodyDiv w:val="1"/>
      <w:marLeft w:val="0"/>
      <w:marRight w:val="0"/>
      <w:marTop w:val="0"/>
      <w:marBottom w:val="0"/>
      <w:divBdr>
        <w:top w:val="none" w:sz="0" w:space="0" w:color="auto"/>
        <w:left w:val="none" w:sz="0" w:space="0" w:color="auto"/>
        <w:bottom w:val="none" w:sz="0" w:space="0" w:color="auto"/>
        <w:right w:val="none" w:sz="0" w:space="0" w:color="auto"/>
      </w:divBdr>
    </w:div>
    <w:div w:id="692266964">
      <w:bodyDiv w:val="1"/>
      <w:marLeft w:val="0"/>
      <w:marRight w:val="0"/>
      <w:marTop w:val="0"/>
      <w:marBottom w:val="0"/>
      <w:divBdr>
        <w:top w:val="none" w:sz="0" w:space="0" w:color="auto"/>
        <w:left w:val="none" w:sz="0" w:space="0" w:color="auto"/>
        <w:bottom w:val="none" w:sz="0" w:space="0" w:color="auto"/>
        <w:right w:val="none" w:sz="0" w:space="0" w:color="auto"/>
      </w:divBdr>
    </w:div>
    <w:div w:id="730150408">
      <w:bodyDiv w:val="1"/>
      <w:marLeft w:val="0"/>
      <w:marRight w:val="0"/>
      <w:marTop w:val="0"/>
      <w:marBottom w:val="0"/>
      <w:divBdr>
        <w:top w:val="none" w:sz="0" w:space="0" w:color="auto"/>
        <w:left w:val="none" w:sz="0" w:space="0" w:color="auto"/>
        <w:bottom w:val="none" w:sz="0" w:space="0" w:color="auto"/>
        <w:right w:val="none" w:sz="0" w:space="0" w:color="auto"/>
      </w:divBdr>
      <w:divsChild>
        <w:div w:id="1609583822">
          <w:marLeft w:val="0"/>
          <w:marRight w:val="0"/>
          <w:marTop w:val="0"/>
          <w:marBottom w:val="0"/>
          <w:divBdr>
            <w:top w:val="none" w:sz="0" w:space="0" w:color="auto"/>
            <w:left w:val="none" w:sz="0" w:space="0" w:color="auto"/>
            <w:bottom w:val="none" w:sz="0" w:space="0" w:color="auto"/>
            <w:right w:val="none" w:sz="0" w:space="0" w:color="auto"/>
          </w:divBdr>
          <w:divsChild>
            <w:div w:id="2009821376">
              <w:marLeft w:val="0"/>
              <w:marRight w:val="0"/>
              <w:marTop w:val="0"/>
              <w:marBottom w:val="0"/>
              <w:divBdr>
                <w:top w:val="none" w:sz="0" w:space="0" w:color="auto"/>
                <w:left w:val="none" w:sz="0" w:space="0" w:color="auto"/>
                <w:bottom w:val="none" w:sz="0" w:space="0" w:color="auto"/>
                <w:right w:val="none" w:sz="0" w:space="0" w:color="auto"/>
              </w:divBdr>
            </w:div>
            <w:div w:id="539631994">
              <w:marLeft w:val="0"/>
              <w:marRight w:val="0"/>
              <w:marTop w:val="0"/>
              <w:marBottom w:val="0"/>
              <w:divBdr>
                <w:top w:val="none" w:sz="0" w:space="0" w:color="auto"/>
                <w:left w:val="none" w:sz="0" w:space="0" w:color="auto"/>
                <w:bottom w:val="none" w:sz="0" w:space="0" w:color="auto"/>
                <w:right w:val="none" w:sz="0" w:space="0" w:color="auto"/>
              </w:divBdr>
            </w:div>
            <w:div w:id="1488934217">
              <w:marLeft w:val="0"/>
              <w:marRight w:val="0"/>
              <w:marTop w:val="0"/>
              <w:marBottom w:val="0"/>
              <w:divBdr>
                <w:top w:val="none" w:sz="0" w:space="0" w:color="auto"/>
                <w:left w:val="none" w:sz="0" w:space="0" w:color="auto"/>
                <w:bottom w:val="none" w:sz="0" w:space="0" w:color="auto"/>
                <w:right w:val="none" w:sz="0" w:space="0" w:color="auto"/>
              </w:divBdr>
            </w:div>
            <w:div w:id="1861963972">
              <w:marLeft w:val="0"/>
              <w:marRight w:val="0"/>
              <w:marTop w:val="0"/>
              <w:marBottom w:val="0"/>
              <w:divBdr>
                <w:top w:val="none" w:sz="0" w:space="0" w:color="auto"/>
                <w:left w:val="none" w:sz="0" w:space="0" w:color="auto"/>
                <w:bottom w:val="none" w:sz="0" w:space="0" w:color="auto"/>
                <w:right w:val="none" w:sz="0" w:space="0" w:color="auto"/>
              </w:divBdr>
            </w:div>
            <w:div w:id="8063463">
              <w:marLeft w:val="0"/>
              <w:marRight w:val="0"/>
              <w:marTop w:val="0"/>
              <w:marBottom w:val="0"/>
              <w:divBdr>
                <w:top w:val="none" w:sz="0" w:space="0" w:color="auto"/>
                <w:left w:val="none" w:sz="0" w:space="0" w:color="auto"/>
                <w:bottom w:val="none" w:sz="0" w:space="0" w:color="auto"/>
                <w:right w:val="none" w:sz="0" w:space="0" w:color="auto"/>
              </w:divBdr>
            </w:div>
            <w:div w:id="1660039670">
              <w:marLeft w:val="0"/>
              <w:marRight w:val="0"/>
              <w:marTop w:val="0"/>
              <w:marBottom w:val="0"/>
              <w:divBdr>
                <w:top w:val="none" w:sz="0" w:space="0" w:color="auto"/>
                <w:left w:val="none" w:sz="0" w:space="0" w:color="auto"/>
                <w:bottom w:val="none" w:sz="0" w:space="0" w:color="auto"/>
                <w:right w:val="none" w:sz="0" w:space="0" w:color="auto"/>
              </w:divBdr>
            </w:div>
            <w:div w:id="861557534">
              <w:marLeft w:val="0"/>
              <w:marRight w:val="0"/>
              <w:marTop w:val="0"/>
              <w:marBottom w:val="0"/>
              <w:divBdr>
                <w:top w:val="none" w:sz="0" w:space="0" w:color="auto"/>
                <w:left w:val="none" w:sz="0" w:space="0" w:color="auto"/>
                <w:bottom w:val="none" w:sz="0" w:space="0" w:color="auto"/>
                <w:right w:val="none" w:sz="0" w:space="0" w:color="auto"/>
              </w:divBdr>
            </w:div>
            <w:div w:id="1321272911">
              <w:marLeft w:val="0"/>
              <w:marRight w:val="0"/>
              <w:marTop w:val="0"/>
              <w:marBottom w:val="0"/>
              <w:divBdr>
                <w:top w:val="none" w:sz="0" w:space="0" w:color="auto"/>
                <w:left w:val="none" w:sz="0" w:space="0" w:color="auto"/>
                <w:bottom w:val="none" w:sz="0" w:space="0" w:color="auto"/>
                <w:right w:val="none" w:sz="0" w:space="0" w:color="auto"/>
              </w:divBdr>
            </w:div>
            <w:div w:id="30302835">
              <w:marLeft w:val="0"/>
              <w:marRight w:val="0"/>
              <w:marTop w:val="0"/>
              <w:marBottom w:val="0"/>
              <w:divBdr>
                <w:top w:val="none" w:sz="0" w:space="0" w:color="auto"/>
                <w:left w:val="none" w:sz="0" w:space="0" w:color="auto"/>
                <w:bottom w:val="none" w:sz="0" w:space="0" w:color="auto"/>
                <w:right w:val="none" w:sz="0" w:space="0" w:color="auto"/>
              </w:divBdr>
            </w:div>
            <w:div w:id="33584985">
              <w:marLeft w:val="0"/>
              <w:marRight w:val="0"/>
              <w:marTop w:val="0"/>
              <w:marBottom w:val="0"/>
              <w:divBdr>
                <w:top w:val="none" w:sz="0" w:space="0" w:color="auto"/>
                <w:left w:val="none" w:sz="0" w:space="0" w:color="auto"/>
                <w:bottom w:val="none" w:sz="0" w:space="0" w:color="auto"/>
                <w:right w:val="none" w:sz="0" w:space="0" w:color="auto"/>
              </w:divBdr>
            </w:div>
            <w:div w:id="943615026">
              <w:marLeft w:val="0"/>
              <w:marRight w:val="0"/>
              <w:marTop w:val="0"/>
              <w:marBottom w:val="0"/>
              <w:divBdr>
                <w:top w:val="none" w:sz="0" w:space="0" w:color="auto"/>
                <w:left w:val="none" w:sz="0" w:space="0" w:color="auto"/>
                <w:bottom w:val="none" w:sz="0" w:space="0" w:color="auto"/>
                <w:right w:val="none" w:sz="0" w:space="0" w:color="auto"/>
              </w:divBdr>
            </w:div>
            <w:div w:id="1418945860">
              <w:marLeft w:val="0"/>
              <w:marRight w:val="0"/>
              <w:marTop w:val="0"/>
              <w:marBottom w:val="0"/>
              <w:divBdr>
                <w:top w:val="none" w:sz="0" w:space="0" w:color="auto"/>
                <w:left w:val="none" w:sz="0" w:space="0" w:color="auto"/>
                <w:bottom w:val="none" w:sz="0" w:space="0" w:color="auto"/>
                <w:right w:val="none" w:sz="0" w:space="0" w:color="auto"/>
              </w:divBdr>
            </w:div>
            <w:div w:id="903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3353">
      <w:bodyDiv w:val="1"/>
      <w:marLeft w:val="0"/>
      <w:marRight w:val="0"/>
      <w:marTop w:val="0"/>
      <w:marBottom w:val="0"/>
      <w:divBdr>
        <w:top w:val="none" w:sz="0" w:space="0" w:color="auto"/>
        <w:left w:val="none" w:sz="0" w:space="0" w:color="auto"/>
        <w:bottom w:val="none" w:sz="0" w:space="0" w:color="auto"/>
        <w:right w:val="none" w:sz="0" w:space="0" w:color="auto"/>
      </w:divBdr>
    </w:div>
    <w:div w:id="813647500">
      <w:bodyDiv w:val="1"/>
      <w:marLeft w:val="0"/>
      <w:marRight w:val="0"/>
      <w:marTop w:val="0"/>
      <w:marBottom w:val="0"/>
      <w:divBdr>
        <w:top w:val="none" w:sz="0" w:space="0" w:color="auto"/>
        <w:left w:val="none" w:sz="0" w:space="0" w:color="auto"/>
        <w:bottom w:val="none" w:sz="0" w:space="0" w:color="auto"/>
        <w:right w:val="none" w:sz="0" w:space="0" w:color="auto"/>
      </w:divBdr>
    </w:div>
    <w:div w:id="1009916024">
      <w:bodyDiv w:val="1"/>
      <w:marLeft w:val="0"/>
      <w:marRight w:val="0"/>
      <w:marTop w:val="0"/>
      <w:marBottom w:val="0"/>
      <w:divBdr>
        <w:top w:val="none" w:sz="0" w:space="0" w:color="auto"/>
        <w:left w:val="none" w:sz="0" w:space="0" w:color="auto"/>
        <w:bottom w:val="none" w:sz="0" w:space="0" w:color="auto"/>
        <w:right w:val="none" w:sz="0" w:space="0" w:color="auto"/>
      </w:divBdr>
    </w:div>
    <w:div w:id="1093355155">
      <w:bodyDiv w:val="1"/>
      <w:marLeft w:val="0"/>
      <w:marRight w:val="0"/>
      <w:marTop w:val="0"/>
      <w:marBottom w:val="0"/>
      <w:divBdr>
        <w:top w:val="none" w:sz="0" w:space="0" w:color="auto"/>
        <w:left w:val="none" w:sz="0" w:space="0" w:color="auto"/>
        <w:bottom w:val="none" w:sz="0" w:space="0" w:color="auto"/>
        <w:right w:val="none" w:sz="0" w:space="0" w:color="auto"/>
      </w:divBdr>
    </w:div>
    <w:div w:id="1098520424">
      <w:bodyDiv w:val="1"/>
      <w:marLeft w:val="0"/>
      <w:marRight w:val="0"/>
      <w:marTop w:val="0"/>
      <w:marBottom w:val="0"/>
      <w:divBdr>
        <w:top w:val="none" w:sz="0" w:space="0" w:color="auto"/>
        <w:left w:val="none" w:sz="0" w:space="0" w:color="auto"/>
        <w:bottom w:val="none" w:sz="0" w:space="0" w:color="auto"/>
        <w:right w:val="none" w:sz="0" w:space="0" w:color="auto"/>
      </w:divBdr>
    </w:div>
    <w:div w:id="1104570244">
      <w:bodyDiv w:val="1"/>
      <w:marLeft w:val="0"/>
      <w:marRight w:val="0"/>
      <w:marTop w:val="0"/>
      <w:marBottom w:val="0"/>
      <w:divBdr>
        <w:top w:val="none" w:sz="0" w:space="0" w:color="auto"/>
        <w:left w:val="none" w:sz="0" w:space="0" w:color="auto"/>
        <w:bottom w:val="none" w:sz="0" w:space="0" w:color="auto"/>
        <w:right w:val="none" w:sz="0" w:space="0" w:color="auto"/>
      </w:divBdr>
    </w:div>
    <w:div w:id="1184780989">
      <w:bodyDiv w:val="1"/>
      <w:marLeft w:val="0"/>
      <w:marRight w:val="0"/>
      <w:marTop w:val="0"/>
      <w:marBottom w:val="0"/>
      <w:divBdr>
        <w:top w:val="none" w:sz="0" w:space="0" w:color="auto"/>
        <w:left w:val="none" w:sz="0" w:space="0" w:color="auto"/>
        <w:bottom w:val="none" w:sz="0" w:space="0" w:color="auto"/>
        <w:right w:val="none" w:sz="0" w:space="0" w:color="auto"/>
      </w:divBdr>
    </w:div>
    <w:div w:id="1190027112">
      <w:bodyDiv w:val="1"/>
      <w:marLeft w:val="0"/>
      <w:marRight w:val="0"/>
      <w:marTop w:val="0"/>
      <w:marBottom w:val="0"/>
      <w:divBdr>
        <w:top w:val="none" w:sz="0" w:space="0" w:color="auto"/>
        <w:left w:val="none" w:sz="0" w:space="0" w:color="auto"/>
        <w:bottom w:val="none" w:sz="0" w:space="0" w:color="auto"/>
        <w:right w:val="none" w:sz="0" w:space="0" w:color="auto"/>
      </w:divBdr>
      <w:divsChild>
        <w:div w:id="1429043390">
          <w:marLeft w:val="0"/>
          <w:marRight w:val="0"/>
          <w:marTop w:val="0"/>
          <w:marBottom w:val="0"/>
          <w:divBdr>
            <w:top w:val="none" w:sz="0" w:space="0" w:color="auto"/>
            <w:left w:val="none" w:sz="0" w:space="0" w:color="auto"/>
            <w:bottom w:val="none" w:sz="0" w:space="0" w:color="auto"/>
            <w:right w:val="none" w:sz="0" w:space="0" w:color="auto"/>
          </w:divBdr>
          <w:divsChild>
            <w:div w:id="860585220">
              <w:marLeft w:val="0"/>
              <w:marRight w:val="0"/>
              <w:marTop w:val="0"/>
              <w:marBottom w:val="0"/>
              <w:divBdr>
                <w:top w:val="none" w:sz="0" w:space="0" w:color="auto"/>
                <w:left w:val="none" w:sz="0" w:space="0" w:color="auto"/>
                <w:bottom w:val="none" w:sz="0" w:space="0" w:color="auto"/>
                <w:right w:val="none" w:sz="0" w:space="0" w:color="auto"/>
              </w:divBdr>
            </w:div>
            <w:div w:id="779420635">
              <w:marLeft w:val="0"/>
              <w:marRight w:val="0"/>
              <w:marTop w:val="0"/>
              <w:marBottom w:val="0"/>
              <w:divBdr>
                <w:top w:val="none" w:sz="0" w:space="0" w:color="auto"/>
                <w:left w:val="none" w:sz="0" w:space="0" w:color="auto"/>
                <w:bottom w:val="none" w:sz="0" w:space="0" w:color="auto"/>
                <w:right w:val="none" w:sz="0" w:space="0" w:color="auto"/>
              </w:divBdr>
            </w:div>
            <w:div w:id="1976525237">
              <w:marLeft w:val="0"/>
              <w:marRight w:val="0"/>
              <w:marTop w:val="0"/>
              <w:marBottom w:val="0"/>
              <w:divBdr>
                <w:top w:val="none" w:sz="0" w:space="0" w:color="auto"/>
                <w:left w:val="none" w:sz="0" w:space="0" w:color="auto"/>
                <w:bottom w:val="none" w:sz="0" w:space="0" w:color="auto"/>
                <w:right w:val="none" w:sz="0" w:space="0" w:color="auto"/>
              </w:divBdr>
            </w:div>
            <w:div w:id="203107117">
              <w:marLeft w:val="0"/>
              <w:marRight w:val="0"/>
              <w:marTop w:val="0"/>
              <w:marBottom w:val="0"/>
              <w:divBdr>
                <w:top w:val="none" w:sz="0" w:space="0" w:color="auto"/>
                <w:left w:val="none" w:sz="0" w:space="0" w:color="auto"/>
                <w:bottom w:val="none" w:sz="0" w:space="0" w:color="auto"/>
                <w:right w:val="none" w:sz="0" w:space="0" w:color="auto"/>
              </w:divBdr>
            </w:div>
            <w:div w:id="66417024">
              <w:marLeft w:val="0"/>
              <w:marRight w:val="0"/>
              <w:marTop w:val="0"/>
              <w:marBottom w:val="0"/>
              <w:divBdr>
                <w:top w:val="none" w:sz="0" w:space="0" w:color="auto"/>
                <w:left w:val="none" w:sz="0" w:space="0" w:color="auto"/>
                <w:bottom w:val="none" w:sz="0" w:space="0" w:color="auto"/>
                <w:right w:val="none" w:sz="0" w:space="0" w:color="auto"/>
              </w:divBdr>
            </w:div>
            <w:div w:id="1621109794">
              <w:marLeft w:val="0"/>
              <w:marRight w:val="0"/>
              <w:marTop w:val="0"/>
              <w:marBottom w:val="0"/>
              <w:divBdr>
                <w:top w:val="none" w:sz="0" w:space="0" w:color="auto"/>
                <w:left w:val="none" w:sz="0" w:space="0" w:color="auto"/>
                <w:bottom w:val="none" w:sz="0" w:space="0" w:color="auto"/>
                <w:right w:val="none" w:sz="0" w:space="0" w:color="auto"/>
              </w:divBdr>
            </w:div>
            <w:div w:id="665741783">
              <w:marLeft w:val="0"/>
              <w:marRight w:val="0"/>
              <w:marTop w:val="0"/>
              <w:marBottom w:val="0"/>
              <w:divBdr>
                <w:top w:val="none" w:sz="0" w:space="0" w:color="auto"/>
                <w:left w:val="none" w:sz="0" w:space="0" w:color="auto"/>
                <w:bottom w:val="none" w:sz="0" w:space="0" w:color="auto"/>
                <w:right w:val="none" w:sz="0" w:space="0" w:color="auto"/>
              </w:divBdr>
            </w:div>
            <w:div w:id="51657422">
              <w:marLeft w:val="0"/>
              <w:marRight w:val="0"/>
              <w:marTop w:val="0"/>
              <w:marBottom w:val="0"/>
              <w:divBdr>
                <w:top w:val="none" w:sz="0" w:space="0" w:color="auto"/>
                <w:left w:val="none" w:sz="0" w:space="0" w:color="auto"/>
                <w:bottom w:val="none" w:sz="0" w:space="0" w:color="auto"/>
                <w:right w:val="none" w:sz="0" w:space="0" w:color="auto"/>
              </w:divBdr>
            </w:div>
            <w:div w:id="313995939">
              <w:marLeft w:val="0"/>
              <w:marRight w:val="0"/>
              <w:marTop w:val="0"/>
              <w:marBottom w:val="0"/>
              <w:divBdr>
                <w:top w:val="none" w:sz="0" w:space="0" w:color="auto"/>
                <w:left w:val="none" w:sz="0" w:space="0" w:color="auto"/>
                <w:bottom w:val="none" w:sz="0" w:space="0" w:color="auto"/>
                <w:right w:val="none" w:sz="0" w:space="0" w:color="auto"/>
              </w:divBdr>
            </w:div>
            <w:div w:id="713652473">
              <w:marLeft w:val="0"/>
              <w:marRight w:val="0"/>
              <w:marTop w:val="0"/>
              <w:marBottom w:val="0"/>
              <w:divBdr>
                <w:top w:val="none" w:sz="0" w:space="0" w:color="auto"/>
                <w:left w:val="none" w:sz="0" w:space="0" w:color="auto"/>
                <w:bottom w:val="none" w:sz="0" w:space="0" w:color="auto"/>
                <w:right w:val="none" w:sz="0" w:space="0" w:color="auto"/>
              </w:divBdr>
            </w:div>
            <w:div w:id="27263491">
              <w:marLeft w:val="0"/>
              <w:marRight w:val="0"/>
              <w:marTop w:val="0"/>
              <w:marBottom w:val="0"/>
              <w:divBdr>
                <w:top w:val="none" w:sz="0" w:space="0" w:color="auto"/>
                <w:left w:val="none" w:sz="0" w:space="0" w:color="auto"/>
                <w:bottom w:val="none" w:sz="0" w:space="0" w:color="auto"/>
                <w:right w:val="none" w:sz="0" w:space="0" w:color="auto"/>
              </w:divBdr>
            </w:div>
            <w:div w:id="618533130">
              <w:marLeft w:val="0"/>
              <w:marRight w:val="0"/>
              <w:marTop w:val="0"/>
              <w:marBottom w:val="0"/>
              <w:divBdr>
                <w:top w:val="none" w:sz="0" w:space="0" w:color="auto"/>
                <w:left w:val="none" w:sz="0" w:space="0" w:color="auto"/>
                <w:bottom w:val="none" w:sz="0" w:space="0" w:color="auto"/>
                <w:right w:val="none" w:sz="0" w:space="0" w:color="auto"/>
              </w:divBdr>
            </w:div>
            <w:div w:id="848956450">
              <w:marLeft w:val="0"/>
              <w:marRight w:val="0"/>
              <w:marTop w:val="0"/>
              <w:marBottom w:val="0"/>
              <w:divBdr>
                <w:top w:val="none" w:sz="0" w:space="0" w:color="auto"/>
                <w:left w:val="none" w:sz="0" w:space="0" w:color="auto"/>
                <w:bottom w:val="none" w:sz="0" w:space="0" w:color="auto"/>
                <w:right w:val="none" w:sz="0" w:space="0" w:color="auto"/>
              </w:divBdr>
            </w:div>
            <w:div w:id="304355926">
              <w:marLeft w:val="0"/>
              <w:marRight w:val="0"/>
              <w:marTop w:val="0"/>
              <w:marBottom w:val="0"/>
              <w:divBdr>
                <w:top w:val="none" w:sz="0" w:space="0" w:color="auto"/>
                <w:left w:val="none" w:sz="0" w:space="0" w:color="auto"/>
                <w:bottom w:val="none" w:sz="0" w:space="0" w:color="auto"/>
                <w:right w:val="none" w:sz="0" w:space="0" w:color="auto"/>
              </w:divBdr>
            </w:div>
            <w:div w:id="1738162628">
              <w:marLeft w:val="0"/>
              <w:marRight w:val="0"/>
              <w:marTop w:val="0"/>
              <w:marBottom w:val="0"/>
              <w:divBdr>
                <w:top w:val="none" w:sz="0" w:space="0" w:color="auto"/>
                <w:left w:val="none" w:sz="0" w:space="0" w:color="auto"/>
                <w:bottom w:val="none" w:sz="0" w:space="0" w:color="auto"/>
                <w:right w:val="none" w:sz="0" w:space="0" w:color="auto"/>
              </w:divBdr>
            </w:div>
            <w:div w:id="535385164">
              <w:marLeft w:val="0"/>
              <w:marRight w:val="0"/>
              <w:marTop w:val="0"/>
              <w:marBottom w:val="0"/>
              <w:divBdr>
                <w:top w:val="none" w:sz="0" w:space="0" w:color="auto"/>
                <w:left w:val="none" w:sz="0" w:space="0" w:color="auto"/>
                <w:bottom w:val="none" w:sz="0" w:space="0" w:color="auto"/>
                <w:right w:val="none" w:sz="0" w:space="0" w:color="auto"/>
              </w:divBdr>
            </w:div>
            <w:div w:id="147787071">
              <w:marLeft w:val="0"/>
              <w:marRight w:val="0"/>
              <w:marTop w:val="0"/>
              <w:marBottom w:val="0"/>
              <w:divBdr>
                <w:top w:val="none" w:sz="0" w:space="0" w:color="auto"/>
                <w:left w:val="none" w:sz="0" w:space="0" w:color="auto"/>
                <w:bottom w:val="none" w:sz="0" w:space="0" w:color="auto"/>
                <w:right w:val="none" w:sz="0" w:space="0" w:color="auto"/>
              </w:divBdr>
            </w:div>
            <w:div w:id="703795661">
              <w:marLeft w:val="0"/>
              <w:marRight w:val="0"/>
              <w:marTop w:val="0"/>
              <w:marBottom w:val="0"/>
              <w:divBdr>
                <w:top w:val="none" w:sz="0" w:space="0" w:color="auto"/>
                <w:left w:val="none" w:sz="0" w:space="0" w:color="auto"/>
                <w:bottom w:val="none" w:sz="0" w:space="0" w:color="auto"/>
                <w:right w:val="none" w:sz="0" w:space="0" w:color="auto"/>
              </w:divBdr>
            </w:div>
            <w:div w:id="81879796">
              <w:marLeft w:val="0"/>
              <w:marRight w:val="0"/>
              <w:marTop w:val="0"/>
              <w:marBottom w:val="0"/>
              <w:divBdr>
                <w:top w:val="none" w:sz="0" w:space="0" w:color="auto"/>
                <w:left w:val="none" w:sz="0" w:space="0" w:color="auto"/>
                <w:bottom w:val="none" w:sz="0" w:space="0" w:color="auto"/>
                <w:right w:val="none" w:sz="0" w:space="0" w:color="auto"/>
              </w:divBdr>
            </w:div>
            <w:div w:id="1160123878">
              <w:marLeft w:val="0"/>
              <w:marRight w:val="0"/>
              <w:marTop w:val="0"/>
              <w:marBottom w:val="0"/>
              <w:divBdr>
                <w:top w:val="none" w:sz="0" w:space="0" w:color="auto"/>
                <w:left w:val="none" w:sz="0" w:space="0" w:color="auto"/>
                <w:bottom w:val="none" w:sz="0" w:space="0" w:color="auto"/>
                <w:right w:val="none" w:sz="0" w:space="0" w:color="auto"/>
              </w:divBdr>
            </w:div>
            <w:div w:id="788399709">
              <w:marLeft w:val="0"/>
              <w:marRight w:val="0"/>
              <w:marTop w:val="0"/>
              <w:marBottom w:val="0"/>
              <w:divBdr>
                <w:top w:val="none" w:sz="0" w:space="0" w:color="auto"/>
                <w:left w:val="none" w:sz="0" w:space="0" w:color="auto"/>
                <w:bottom w:val="none" w:sz="0" w:space="0" w:color="auto"/>
                <w:right w:val="none" w:sz="0" w:space="0" w:color="auto"/>
              </w:divBdr>
            </w:div>
            <w:div w:id="935476382">
              <w:marLeft w:val="0"/>
              <w:marRight w:val="0"/>
              <w:marTop w:val="0"/>
              <w:marBottom w:val="0"/>
              <w:divBdr>
                <w:top w:val="none" w:sz="0" w:space="0" w:color="auto"/>
                <w:left w:val="none" w:sz="0" w:space="0" w:color="auto"/>
                <w:bottom w:val="none" w:sz="0" w:space="0" w:color="auto"/>
                <w:right w:val="none" w:sz="0" w:space="0" w:color="auto"/>
              </w:divBdr>
            </w:div>
            <w:div w:id="638264135">
              <w:marLeft w:val="0"/>
              <w:marRight w:val="0"/>
              <w:marTop w:val="0"/>
              <w:marBottom w:val="0"/>
              <w:divBdr>
                <w:top w:val="none" w:sz="0" w:space="0" w:color="auto"/>
                <w:left w:val="none" w:sz="0" w:space="0" w:color="auto"/>
                <w:bottom w:val="none" w:sz="0" w:space="0" w:color="auto"/>
                <w:right w:val="none" w:sz="0" w:space="0" w:color="auto"/>
              </w:divBdr>
            </w:div>
            <w:div w:id="1941521078">
              <w:marLeft w:val="0"/>
              <w:marRight w:val="0"/>
              <w:marTop w:val="0"/>
              <w:marBottom w:val="0"/>
              <w:divBdr>
                <w:top w:val="none" w:sz="0" w:space="0" w:color="auto"/>
                <w:left w:val="none" w:sz="0" w:space="0" w:color="auto"/>
                <w:bottom w:val="none" w:sz="0" w:space="0" w:color="auto"/>
                <w:right w:val="none" w:sz="0" w:space="0" w:color="auto"/>
              </w:divBdr>
            </w:div>
            <w:div w:id="1483350781">
              <w:marLeft w:val="0"/>
              <w:marRight w:val="0"/>
              <w:marTop w:val="0"/>
              <w:marBottom w:val="0"/>
              <w:divBdr>
                <w:top w:val="none" w:sz="0" w:space="0" w:color="auto"/>
                <w:left w:val="none" w:sz="0" w:space="0" w:color="auto"/>
                <w:bottom w:val="none" w:sz="0" w:space="0" w:color="auto"/>
                <w:right w:val="none" w:sz="0" w:space="0" w:color="auto"/>
              </w:divBdr>
            </w:div>
            <w:div w:id="1525947080">
              <w:marLeft w:val="0"/>
              <w:marRight w:val="0"/>
              <w:marTop w:val="0"/>
              <w:marBottom w:val="0"/>
              <w:divBdr>
                <w:top w:val="none" w:sz="0" w:space="0" w:color="auto"/>
                <w:left w:val="none" w:sz="0" w:space="0" w:color="auto"/>
                <w:bottom w:val="none" w:sz="0" w:space="0" w:color="auto"/>
                <w:right w:val="none" w:sz="0" w:space="0" w:color="auto"/>
              </w:divBdr>
            </w:div>
            <w:div w:id="86466047">
              <w:marLeft w:val="0"/>
              <w:marRight w:val="0"/>
              <w:marTop w:val="0"/>
              <w:marBottom w:val="0"/>
              <w:divBdr>
                <w:top w:val="none" w:sz="0" w:space="0" w:color="auto"/>
                <w:left w:val="none" w:sz="0" w:space="0" w:color="auto"/>
                <w:bottom w:val="none" w:sz="0" w:space="0" w:color="auto"/>
                <w:right w:val="none" w:sz="0" w:space="0" w:color="auto"/>
              </w:divBdr>
            </w:div>
            <w:div w:id="798105742">
              <w:marLeft w:val="0"/>
              <w:marRight w:val="0"/>
              <w:marTop w:val="0"/>
              <w:marBottom w:val="0"/>
              <w:divBdr>
                <w:top w:val="none" w:sz="0" w:space="0" w:color="auto"/>
                <w:left w:val="none" w:sz="0" w:space="0" w:color="auto"/>
                <w:bottom w:val="none" w:sz="0" w:space="0" w:color="auto"/>
                <w:right w:val="none" w:sz="0" w:space="0" w:color="auto"/>
              </w:divBdr>
            </w:div>
            <w:div w:id="1809544533">
              <w:marLeft w:val="0"/>
              <w:marRight w:val="0"/>
              <w:marTop w:val="0"/>
              <w:marBottom w:val="0"/>
              <w:divBdr>
                <w:top w:val="none" w:sz="0" w:space="0" w:color="auto"/>
                <w:left w:val="none" w:sz="0" w:space="0" w:color="auto"/>
                <w:bottom w:val="none" w:sz="0" w:space="0" w:color="auto"/>
                <w:right w:val="none" w:sz="0" w:space="0" w:color="auto"/>
              </w:divBdr>
            </w:div>
            <w:div w:id="1646660602">
              <w:marLeft w:val="0"/>
              <w:marRight w:val="0"/>
              <w:marTop w:val="0"/>
              <w:marBottom w:val="0"/>
              <w:divBdr>
                <w:top w:val="none" w:sz="0" w:space="0" w:color="auto"/>
                <w:left w:val="none" w:sz="0" w:space="0" w:color="auto"/>
                <w:bottom w:val="none" w:sz="0" w:space="0" w:color="auto"/>
                <w:right w:val="none" w:sz="0" w:space="0" w:color="auto"/>
              </w:divBdr>
            </w:div>
            <w:div w:id="21830683">
              <w:marLeft w:val="0"/>
              <w:marRight w:val="0"/>
              <w:marTop w:val="0"/>
              <w:marBottom w:val="0"/>
              <w:divBdr>
                <w:top w:val="none" w:sz="0" w:space="0" w:color="auto"/>
                <w:left w:val="none" w:sz="0" w:space="0" w:color="auto"/>
                <w:bottom w:val="none" w:sz="0" w:space="0" w:color="auto"/>
                <w:right w:val="none" w:sz="0" w:space="0" w:color="auto"/>
              </w:divBdr>
            </w:div>
            <w:div w:id="992225050">
              <w:marLeft w:val="0"/>
              <w:marRight w:val="0"/>
              <w:marTop w:val="0"/>
              <w:marBottom w:val="0"/>
              <w:divBdr>
                <w:top w:val="none" w:sz="0" w:space="0" w:color="auto"/>
                <w:left w:val="none" w:sz="0" w:space="0" w:color="auto"/>
                <w:bottom w:val="none" w:sz="0" w:space="0" w:color="auto"/>
                <w:right w:val="none" w:sz="0" w:space="0" w:color="auto"/>
              </w:divBdr>
            </w:div>
            <w:div w:id="895818070">
              <w:marLeft w:val="0"/>
              <w:marRight w:val="0"/>
              <w:marTop w:val="0"/>
              <w:marBottom w:val="0"/>
              <w:divBdr>
                <w:top w:val="none" w:sz="0" w:space="0" w:color="auto"/>
                <w:left w:val="none" w:sz="0" w:space="0" w:color="auto"/>
                <w:bottom w:val="none" w:sz="0" w:space="0" w:color="auto"/>
                <w:right w:val="none" w:sz="0" w:space="0" w:color="auto"/>
              </w:divBdr>
            </w:div>
            <w:div w:id="239560831">
              <w:marLeft w:val="0"/>
              <w:marRight w:val="0"/>
              <w:marTop w:val="0"/>
              <w:marBottom w:val="0"/>
              <w:divBdr>
                <w:top w:val="none" w:sz="0" w:space="0" w:color="auto"/>
                <w:left w:val="none" w:sz="0" w:space="0" w:color="auto"/>
                <w:bottom w:val="none" w:sz="0" w:space="0" w:color="auto"/>
                <w:right w:val="none" w:sz="0" w:space="0" w:color="auto"/>
              </w:divBdr>
            </w:div>
            <w:div w:id="153841575">
              <w:marLeft w:val="0"/>
              <w:marRight w:val="0"/>
              <w:marTop w:val="0"/>
              <w:marBottom w:val="0"/>
              <w:divBdr>
                <w:top w:val="none" w:sz="0" w:space="0" w:color="auto"/>
                <w:left w:val="none" w:sz="0" w:space="0" w:color="auto"/>
                <w:bottom w:val="none" w:sz="0" w:space="0" w:color="auto"/>
                <w:right w:val="none" w:sz="0" w:space="0" w:color="auto"/>
              </w:divBdr>
            </w:div>
            <w:div w:id="1877696881">
              <w:marLeft w:val="0"/>
              <w:marRight w:val="0"/>
              <w:marTop w:val="0"/>
              <w:marBottom w:val="0"/>
              <w:divBdr>
                <w:top w:val="none" w:sz="0" w:space="0" w:color="auto"/>
                <w:left w:val="none" w:sz="0" w:space="0" w:color="auto"/>
                <w:bottom w:val="none" w:sz="0" w:space="0" w:color="auto"/>
                <w:right w:val="none" w:sz="0" w:space="0" w:color="auto"/>
              </w:divBdr>
            </w:div>
            <w:div w:id="1537620761">
              <w:marLeft w:val="0"/>
              <w:marRight w:val="0"/>
              <w:marTop w:val="0"/>
              <w:marBottom w:val="0"/>
              <w:divBdr>
                <w:top w:val="none" w:sz="0" w:space="0" w:color="auto"/>
                <w:left w:val="none" w:sz="0" w:space="0" w:color="auto"/>
                <w:bottom w:val="none" w:sz="0" w:space="0" w:color="auto"/>
                <w:right w:val="none" w:sz="0" w:space="0" w:color="auto"/>
              </w:divBdr>
            </w:div>
            <w:div w:id="1023940130">
              <w:marLeft w:val="0"/>
              <w:marRight w:val="0"/>
              <w:marTop w:val="0"/>
              <w:marBottom w:val="0"/>
              <w:divBdr>
                <w:top w:val="none" w:sz="0" w:space="0" w:color="auto"/>
                <w:left w:val="none" w:sz="0" w:space="0" w:color="auto"/>
                <w:bottom w:val="none" w:sz="0" w:space="0" w:color="auto"/>
                <w:right w:val="none" w:sz="0" w:space="0" w:color="auto"/>
              </w:divBdr>
            </w:div>
            <w:div w:id="889147113">
              <w:marLeft w:val="0"/>
              <w:marRight w:val="0"/>
              <w:marTop w:val="0"/>
              <w:marBottom w:val="0"/>
              <w:divBdr>
                <w:top w:val="none" w:sz="0" w:space="0" w:color="auto"/>
                <w:left w:val="none" w:sz="0" w:space="0" w:color="auto"/>
                <w:bottom w:val="none" w:sz="0" w:space="0" w:color="auto"/>
                <w:right w:val="none" w:sz="0" w:space="0" w:color="auto"/>
              </w:divBdr>
            </w:div>
            <w:div w:id="1578512062">
              <w:marLeft w:val="0"/>
              <w:marRight w:val="0"/>
              <w:marTop w:val="0"/>
              <w:marBottom w:val="0"/>
              <w:divBdr>
                <w:top w:val="none" w:sz="0" w:space="0" w:color="auto"/>
                <w:left w:val="none" w:sz="0" w:space="0" w:color="auto"/>
                <w:bottom w:val="none" w:sz="0" w:space="0" w:color="auto"/>
                <w:right w:val="none" w:sz="0" w:space="0" w:color="auto"/>
              </w:divBdr>
            </w:div>
            <w:div w:id="1266887688">
              <w:marLeft w:val="0"/>
              <w:marRight w:val="0"/>
              <w:marTop w:val="0"/>
              <w:marBottom w:val="0"/>
              <w:divBdr>
                <w:top w:val="none" w:sz="0" w:space="0" w:color="auto"/>
                <w:left w:val="none" w:sz="0" w:space="0" w:color="auto"/>
                <w:bottom w:val="none" w:sz="0" w:space="0" w:color="auto"/>
                <w:right w:val="none" w:sz="0" w:space="0" w:color="auto"/>
              </w:divBdr>
            </w:div>
            <w:div w:id="1414160839">
              <w:marLeft w:val="0"/>
              <w:marRight w:val="0"/>
              <w:marTop w:val="0"/>
              <w:marBottom w:val="0"/>
              <w:divBdr>
                <w:top w:val="none" w:sz="0" w:space="0" w:color="auto"/>
                <w:left w:val="none" w:sz="0" w:space="0" w:color="auto"/>
                <w:bottom w:val="none" w:sz="0" w:space="0" w:color="auto"/>
                <w:right w:val="none" w:sz="0" w:space="0" w:color="auto"/>
              </w:divBdr>
            </w:div>
            <w:div w:id="795760529">
              <w:marLeft w:val="0"/>
              <w:marRight w:val="0"/>
              <w:marTop w:val="0"/>
              <w:marBottom w:val="0"/>
              <w:divBdr>
                <w:top w:val="none" w:sz="0" w:space="0" w:color="auto"/>
                <w:left w:val="none" w:sz="0" w:space="0" w:color="auto"/>
                <w:bottom w:val="none" w:sz="0" w:space="0" w:color="auto"/>
                <w:right w:val="none" w:sz="0" w:space="0" w:color="auto"/>
              </w:divBdr>
            </w:div>
            <w:div w:id="1773669445">
              <w:marLeft w:val="0"/>
              <w:marRight w:val="0"/>
              <w:marTop w:val="0"/>
              <w:marBottom w:val="0"/>
              <w:divBdr>
                <w:top w:val="none" w:sz="0" w:space="0" w:color="auto"/>
                <w:left w:val="none" w:sz="0" w:space="0" w:color="auto"/>
                <w:bottom w:val="none" w:sz="0" w:space="0" w:color="auto"/>
                <w:right w:val="none" w:sz="0" w:space="0" w:color="auto"/>
              </w:divBdr>
            </w:div>
            <w:div w:id="1128544286">
              <w:marLeft w:val="0"/>
              <w:marRight w:val="0"/>
              <w:marTop w:val="0"/>
              <w:marBottom w:val="0"/>
              <w:divBdr>
                <w:top w:val="none" w:sz="0" w:space="0" w:color="auto"/>
                <w:left w:val="none" w:sz="0" w:space="0" w:color="auto"/>
                <w:bottom w:val="none" w:sz="0" w:space="0" w:color="auto"/>
                <w:right w:val="none" w:sz="0" w:space="0" w:color="auto"/>
              </w:divBdr>
            </w:div>
            <w:div w:id="1568497737">
              <w:marLeft w:val="0"/>
              <w:marRight w:val="0"/>
              <w:marTop w:val="0"/>
              <w:marBottom w:val="0"/>
              <w:divBdr>
                <w:top w:val="none" w:sz="0" w:space="0" w:color="auto"/>
                <w:left w:val="none" w:sz="0" w:space="0" w:color="auto"/>
                <w:bottom w:val="none" w:sz="0" w:space="0" w:color="auto"/>
                <w:right w:val="none" w:sz="0" w:space="0" w:color="auto"/>
              </w:divBdr>
            </w:div>
            <w:div w:id="1939680150">
              <w:marLeft w:val="0"/>
              <w:marRight w:val="0"/>
              <w:marTop w:val="0"/>
              <w:marBottom w:val="0"/>
              <w:divBdr>
                <w:top w:val="none" w:sz="0" w:space="0" w:color="auto"/>
                <w:left w:val="none" w:sz="0" w:space="0" w:color="auto"/>
                <w:bottom w:val="none" w:sz="0" w:space="0" w:color="auto"/>
                <w:right w:val="none" w:sz="0" w:space="0" w:color="auto"/>
              </w:divBdr>
            </w:div>
            <w:div w:id="1072387909">
              <w:marLeft w:val="0"/>
              <w:marRight w:val="0"/>
              <w:marTop w:val="0"/>
              <w:marBottom w:val="0"/>
              <w:divBdr>
                <w:top w:val="none" w:sz="0" w:space="0" w:color="auto"/>
                <w:left w:val="none" w:sz="0" w:space="0" w:color="auto"/>
                <w:bottom w:val="none" w:sz="0" w:space="0" w:color="auto"/>
                <w:right w:val="none" w:sz="0" w:space="0" w:color="auto"/>
              </w:divBdr>
            </w:div>
            <w:div w:id="214703219">
              <w:marLeft w:val="0"/>
              <w:marRight w:val="0"/>
              <w:marTop w:val="0"/>
              <w:marBottom w:val="0"/>
              <w:divBdr>
                <w:top w:val="none" w:sz="0" w:space="0" w:color="auto"/>
                <w:left w:val="none" w:sz="0" w:space="0" w:color="auto"/>
                <w:bottom w:val="none" w:sz="0" w:space="0" w:color="auto"/>
                <w:right w:val="none" w:sz="0" w:space="0" w:color="auto"/>
              </w:divBdr>
            </w:div>
            <w:div w:id="64576605">
              <w:marLeft w:val="0"/>
              <w:marRight w:val="0"/>
              <w:marTop w:val="0"/>
              <w:marBottom w:val="0"/>
              <w:divBdr>
                <w:top w:val="none" w:sz="0" w:space="0" w:color="auto"/>
                <w:left w:val="none" w:sz="0" w:space="0" w:color="auto"/>
                <w:bottom w:val="none" w:sz="0" w:space="0" w:color="auto"/>
                <w:right w:val="none" w:sz="0" w:space="0" w:color="auto"/>
              </w:divBdr>
            </w:div>
            <w:div w:id="1956279815">
              <w:marLeft w:val="0"/>
              <w:marRight w:val="0"/>
              <w:marTop w:val="0"/>
              <w:marBottom w:val="0"/>
              <w:divBdr>
                <w:top w:val="none" w:sz="0" w:space="0" w:color="auto"/>
                <w:left w:val="none" w:sz="0" w:space="0" w:color="auto"/>
                <w:bottom w:val="none" w:sz="0" w:space="0" w:color="auto"/>
                <w:right w:val="none" w:sz="0" w:space="0" w:color="auto"/>
              </w:divBdr>
            </w:div>
            <w:div w:id="451676560">
              <w:marLeft w:val="0"/>
              <w:marRight w:val="0"/>
              <w:marTop w:val="0"/>
              <w:marBottom w:val="0"/>
              <w:divBdr>
                <w:top w:val="none" w:sz="0" w:space="0" w:color="auto"/>
                <w:left w:val="none" w:sz="0" w:space="0" w:color="auto"/>
                <w:bottom w:val="none" w:sz="0" w:space="0" w:color="auto"/>
                <w:right w:val="none" w:sz="0" w:space="0" w:color="auto"/>
              </w:divBdr>
            </w:div>
            <w:div w:id="1497917640">
              <w:marLeft w:val="0"/>
              <w:marRight w:val="0"/>
              <w:marTop w:val="0"/>
              <w:marBottom w:val="0"/>
              <w:divBdr>
                <w:top w:val="none" w:sz="0" w:space="0" w:color="auto"/>
                <w:left w:val="none" w:sz="0" w:space="0" w:color="auto"/>
                <w:bottom w:val="none" w:sz="0" w:space="0" w:color="auto"/>
                <w:right w:val="none" w:sz="0" w:space="0" w:color="auto"/>
              </w:divBdr>
            </w:div>
            <w:div w:id="1517958906">
              <w:marLeft w:val="0"/>
              <w:marRight w:val="0"/>
              <w:marTop w:val="0"/>
              <w:marBottom w:val="0"/>
              <w:divBdr>
                <w:top w:val="none" w:sz="0" w:space="0" w:color="auto"/>
                <w:left w:val="none" w:sz="0" w:space="0" w:color="auto"/>
                <w:bottom w:val="none" w:sz="0" w:space="0" w:color="auto"/>
                <w:right w:val="none" w:sz="0" w:space="0" w:color="auto"/>
              </w:divBdr>
            </w:div>
            <w:div w:id="587228025">
              <w:marLeft w:val="0"/>
              <w:marRight w:val="0"/>
              <w:marTop w:val="0"/>
              <w:marBottom w:val="0"/>
              <w:divBdr>
                <w:top w:val="none" w:sz="0" w:space="0" w:color="auto"/>
                <w:left w:val="none" w:sz="0" w:space="0" w:color="auto"/>
                <w:bottom w:val="none" w:sz="0" w:space="0" w:color="auto"/>
                <w:right w:val="none" w:sz="0" w:space="0" w:color="auto"/>
              </w:divBdr>
            </w:div>
            <w:div w:id="1264149779">
              <w:marLeft w:val="0"/>
              <w:marRight w:val="0"/>
              <w:marTop w:val="0"/>
              <w:marBottom w:val="0"/>
              <w:divBdr>
                <w:top w:val="none" w:sz="0" w:space="0" w:color="auto"/>
                <w:left w:val="none" w:sz="0" w:space="0" w:color="auto"/>
                <w:bottom w:val="none" w:sz="0" w:space="0" w:color="auto"/>
                <w:right w:val="none" w:sz="0" w:space="0" w:color="auto"/>
              </w:divBdr>
            </w:div>
            <w:div w:id="488208103">
              <w:marLeft w:val="0"/>
              <w:marRight w:val="0"/>
              <w:marTop w:val="0"/>
              <w:marBottom w:val="0"/>
              <w:divBdr>
                <w:top w:val="none" w:sz="0" w:space="0" w:color="auto"/>
                <w:left w:val="none" w:sz="0" w:space="0" w:color="auto"/>
                <w:bottom w:val="none" w:sz="0" w:space="0" w:color="auto"/>
                <w:right w:val="none" w:sz="0" w:space="0" w:color="auto"/>
              </w:divBdr>
            </w:div>
            <w:div w:id="916211423">
              <w:marLeft w:val="0"/>
              <w:marRight w:val="0"/>
              <w:marTop w:val="0"/>
              <w:marBottom w:val="0"/>
              <w:divBdr>
                <w:top w:val="none" w:sz="0" w:space="0" w:color="auto"/>
                <w:left w:val="none" w:sz="0" w:space="0" w:color="auto"/>
                <w:bottom w:val="none" w:sz="0" w:space="0" w:color="auto"/>
                <w:right w:val="none" w:sz="0" w:space="0" w:color="auto"/>
              </w:divBdr>
            </w:div>
            <w:div w:id="1879245039">
              <w:marLeft w:val="0"/>
              <w:marRight w:val="0"/>
              <w:marTop w:val="0"/>
              <w:marBottom w:val="0"/>
              <w:divBdr>
                <w:top w:val="none" w:sz="0" w:space="0" w:color="auto"/>
                <w:left w:val="none" w:sz="0" w:space="0" w:color="auto"/>
                <w:bottom w:val="none" w:sz="0" w:space="0" w:color="auto"/>
                <w:right w:val="none" w:sz="0" w:space="0" w:color="auto"/>
              </w:divBdr>
            </w:div>
            <w:div w:id="1224176257">
              <w:marLeft w:val="0"/>
              <w:marRight w:val="0"/>
              <w:marTop w:val="0"/>
              <w:marBottom w:val="0"/>
              <w:divBdr>
                <w:top w:val="none" w:sz="0" w:space="0" w:color="auto"/>
                <w:left w:val="none" w:sz="0" w:space="0" w:color="auto"/>
                <w:bottom w:val="none" w:sz="0" w:space="0" w:color="auto"/>
                <w:right w:val="none" w:sz="0" w:space="0" w:color="auto"/>
              </w:divBdr>
            </w:div>
            <w:div w:id="1583027384">
              <w:marLeft w:val="0"/>
              <w:marRight w:val="0"/>
              <w:marTop w:val="0"/>
              <w:marBottom w:val="0"/>
              <w:divBdr>
                <w:top w:val="none" w:sz="0" w:space="0" w:color="auto"/>
                <w:left w:val="none" w:sz="0" w:space="0" w:color="auto"/>
                <w:bottom w:val="none" w:sz="0" w:space="0" w:color="auto"/>
                <w:right w:val="none" w:sz="0" w:space="0" w:color="auto"/>
              </w:divBdr>
            </w:div>
            <w:div w:id="1810516041">
              <w:marLeft w:val="0"/>
              <w:marRight w:val="0"/>
              <w:marTop w:val="0"/>
              <w:marBottom w:val="0"/>
              <w:divBdr>
                <w:top w:val="none" w:sz="0" w:space="0" w:color="auto"/>
                <w:left w:val="none" w:sz="0" w:space="0" w:color="auto"/>
                <w:bottom w:val="none" w:sz="0" w:space="0" w:color="auto"/>
                <w:right w:val="none" w:sz="0" w:space="0" w:color="auto"/>
              </w:divBdr>
            </w:div>
            <w:div w:id="853616809">
              <w:marLeft w:val="0"/>
              <w:marRight w:val="0"/>
              <w:marTop w:val="0"/>
              <w:marBottom w:val="0"/>
              <w:divBdr>
                <w:top w:val="none" w:sz="0" w:space="0" w:color="auto"/>
                <w:left w:val="none" w:sz="0" w:space="0" w:color="auto"/>
                <w:bottom w:val="none" w:sz="0" w:space="0" w:color="auto"/>
                <w:right w:val="none" w:sz="0" w:space="0" w:color="auto"/>
              </w:divBdr>
            </w:div>
            <w:div w:id="1594775847">
              <w:marLeft w:val="0"/>
              <w:marRight w:val="0"/>
              <w:marTop w:val="0"/>
              <w:marBottom w:val="0"/>
              <w:divBdr>
                <w:top w:val="none" w:sz="0" w:space="0" w:color="auto"/>
                <w:left w:val="none" w:sz="0" w:space="0" w:color="auto"/>
                <w:bottom w:val="none" w:sz="0" w:space="0" w:color="auto"/>
                <w:right w:val="none" w:sz="0" w:space="0" w:color="auto"/>
              </w:divBdr>
            </w:div>
            <w:div w:id="1431966419">
              <w:marLeft w:val="0"/>
              <w:marRight w:val="0"/>
              <w:marTop w:val="0"/>
              <w:marBottom w:val="0"/>
              <w:divBdr>
                <w:top w:val="none" w:sz="0" w:space="0" w:color="auto"/>
                <w:left w:val="none" w:sz="0" w:space="0" w:color="auto"/>
                <w:bottom w:val="none" w:sz="0" w:space="0" w:color="auto"/>
                <w:right w:val="none" w:sz="0" w:space="0" w:color="auto"/>
              </w:divBdr>
            </w:div>
            <w:div w:id="745424000">
              <w:marLeft w:val="0"/>
              <w:marRight w:val="0"/>
              <w:marTop w:val="0"/>
              <w:marBottom w:val="0"/>
              <w:divBdr>
                <w:top w:val="none" w:sz="0" w:space="0" w:color="auto"/>
                <w:left w:val="none" w:sz="0" w:space="0" w:color="auto"/>
                <w:bottom w:val="none" w:sz="0" w:space="0" w:color="auto"/>
                <w:right w:val="none" w:sz="0" w:space="0" w:color="auto"/>
              </w:divBdr>
            </w:div>
            <w:div w:id="1947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733">
      <w:bodyDiv w:val="1"/>
      <w:marLeft w:val="0"/>
      <w:marRight w:val="0"/>
      <w:marTop w:val="0"/>
      <w:marBottom w:val="0"/>
      <w:divBdr>
        <w:top w:val="none" w:sz="0" w:space="0" w:color="auto"/>
        <w:left w:val="none" w:sz="0" w:space="0" w:color="auto"/>
        <w:bottom w:val="none" w:sz="0" w:space="0" w:color="auto"/>
        <w:right w:val="none" w:sz="0" w:space="0" w:color="auto"/>
      </w:divBdr>
    </w:div>
    <w:div w:id="1207910005">
      <w:bodyDiv w:val="1"/>
      <w:marLeft w:val="0"/>
      <w:marRight w:val="0"/>
      <w:marTop w:val="0"/>
      <w:marBottom w:val="0"/>
      <w:divBdr>
        <w:top w:val="none" w:sz="0" w:space="0" w:color="auto"/>
        <w:left w:val="none" w:sz="0" w:space="0" w:color="auto"/>
        <w:bottom w:val="none" w:sz="0" w:space="0" w:color="auto"/>
        <w:right w:val="none" w:sz="0" w:space="0" w:color="auto"/>
      </w:divBdr>
    </w:div>
    <w:div w:id="1234000277">
      <w:bodyDiv w:val="1"/>
      <w:marLeft w:val="0"/>
      <w:marRight w:val="0"/>
      <w:marTop w:val="0"/>
      <w:marBottom w:val="0"/>
      <w:divBdr>
        <w:top w:val="none" w:sz="0" w:space="0" w:color="auto"/>
        <w:left w:val="none" w:sz="0" w:space="0" w:color="auto"/>
        <w:bottom w:val="none" w:sz="0" w:space="0" w:color="auto"/>
        <w:right w:val="none" w:sz="0" w:space="0" w:color="auto"/>
      </w:divBdr>
    </w:div>
    <w:div w:id="1243680291">
      <w:bodyDiv w:val="1"/>
      <w:marLeft w:val="0"/>
      <w:marRight w:val="0"/>
      <w:marTop w:val="0"/>
      <w:marBottom w:val="0"/>
      <w:divBdr>
        <w:top w:val="none" w:sz="0" w:space="0" w:color="auto"/>
        <w:left w:val="none" w:sz="0" w:space="0" w:color="auto"/>
        <w:bottom w:val="none" w:sz="0" w:space="0" w:color="auto"/>
        <w:right w:val="none" w:sz="0" w:space="0" w:color="auto"/>
      </w:divBdr>
      <w:divsChild>
        <w:div w:id="1754156776">
          <w:marLeft w:val="0"/>
          <w:marRight w:val="0"/>
          <w:marTop w:val="0"/>
          <w:marBottom w:val="0"/>
          <w:divBdr>
            <w:top w:val="none" w:sz="0" w:space="0" w:color="auto"/>
            <w:left w:val="none" w:sz="0" w:space="0" w:color="auto"/>
            <w:bottom w:val="none" w:sz="0" w:space="0" w:color="auto"/>
            <w:right w:val="none" w:sz="0" w:space="0" w:color="auto"/>
          </w:divBdr>
          <w:divsChild>
            <w:div w:id="17854733">
              <w:marLeft w:val="0"/>
              <w:marRight w:val="0"/>
              <w:marTop w:val="0"/>
              <w:marBottom w:val="0"/>
              <w:divBdr>
                <w:top w:val="none" w:sz="0" w:space="0" w:color="auto"/>
                <w:left w:val="none" w:sz="0" w:space="0" w:color="auto"/>
                <w:bottom w:val="none" w:sz="0" w:space="0" w:color="auto"/>
                <w:right w:val="none" w:sz="0" w:space="0" w:color="auto"/>
              </w:divBdr>
            </w:div>
            <w:div w:id="534270324">
              <w:marLeft w:val="0"/>
              <w:marRight w:val="0"/>
              <w:marTop w:val="0"/>
              <w:marBottom w:val="0"/>
              <w:divBdr>
                <w:top w:val="none" w:sz="0" w:space="0" w:color="auto"/>
                <w:left w:val="none" w:sz="0" w:space="0" w:color="auto"/>
                <w:bottom w:val="none" w:sz="0" w:space="0" w:color="auto"/>
                <w:right w:val="none" w:sz="0" w:space="0" w:color="auto"/>
              </w:divBdr>
            </w:div>
            <w:div w:id="1941910586">
              <w:marLeft w:val="0"/>
              <w:marRight w:val="0"/>
              <w:marTop w:val="0"/>
              <w:marBottom w:val="0"/>
              <w:divBdr>
                <w:top w:val="none" w:sz="0" w:space="0" w:color="auto"/>
                <w:left w:val="none" w:sz="0" w:space="0" w:color="auto"/>
                <w:bottom w:val="none" w:sz="0" w:space="0" w:color="auto"/>
                <w:right w:val="none" w:sz="0" w:space="0" w:color="auto"/>
              </w:divBdr>
            </w:div>
            <w:div w:id="754744245">
              <w:marLeft w:val="0"/>
              <w:marRight w:val="0"/>
              <w:marTop w:val="0"/>
              <w:marBottom w:val="0"/>
              <w:divBdr>
                <w:top w:val="none" w:sz="0" w:space="0" w:color="auto"/>
                <w:left w:val="none" w:sz="0" w:space="0" w:color="auto"/>
                <w:bottom w:val="none" w:sz="0" w:space="0" w:color="auto"/>
                <w:right w:val="none" w:sz="0" w:space="0" w:color="auto"/>
              </w:divBdr>
            </w:div>
            <w:div w:id="1837767938">
              <w:marLeft w:val="0"/>
              <w:marRight w:val="0"/>
              <w:marTop w:val="0"/>
              <w:marBottom w:val="0"/>
              <w:divBdr>
                <w:top w:val="none" w:sz="0" w:space="0" w:color="auto"/>
                <w:left w:val="none" w:sz="0" w:space="0" w:color="auto"/>
                <w:bottom w:val="none" w:sz="0" w:space="0" w:color="auto"/>
                <w:right w:val="none" w:sz="0" w:space="0" w:color="auto"/>
              </w:divBdr>
            </w:div>
            <w:div w:id="1676498562">
              <w:marLeft w:val="0"/>
              <w:marRight w:val="0"/>
              <w:marTop w:val="0"/>
              <w:marBottom w:val="0"/>
              <w:divBdr>
                <w:top w:val="none" w:sz="0" w:space="0" w:color="auto"/>
                <w:left w:val="none" w:sz="0" w:space="0" w:color="auto"/>
                <w:bottom w:val="none" w:sz="0" w:space="0" w:color="auto"/>
                <w:right w:val="none" w:sz="0" w:space="0" w:color="auto"/>
              </w:divBdr>
            </w:div>
            <w:div w:id="1408653588">
              <w:marLeft w:val="0"/>
              <w:marRight w:val="0"/>
              <w:marTop w:val="0"/>
              <w:marBottom w:val="0"/>
              <w:divBdr>
                <w:top w:val="none" w:sz="0" w:space="0" w:color="auto"/>
                <w:left w:val="none" w:sz="0" w:space="0" w:color="auto"/>
                <w:bottom w:val="none" w:sz="0" w:space="0" w:color="auto"/>
                <w:right w:val="none" w:sz="0" w:space="0" w:color="auto"/>
              </w:divBdr>
            </w:div>
            <w:div w:id="2076201823">
              <w:marLeft w:val="0"/>
              <w:marRight w:val="0"/>
              <w:marTop w:val="0"/>
              <w:marBottom w:val="0"/>
              <w:divBdr>
                <w:top w:val="none" w:sz="0" w:space="0" w:color="auto"/>
                <w:left w:val="none" w:sz="0" w:space="0" w:color="auto"/>
                <w:bottom w:val="none" w:sz="0" w:space="0" w:color="auto"/>
                <w:right w:val="none" w:sz="0" w:space="0" w:color="auto"/>
              </w:divBdr>
            </w:div>
            <w:div w:id="2110270691">
              <w:marLeft w:val="0"/>
              <w:marRight w:val="0"/>
              <w:marTop w:val="0"/>
              <w:marBottom w:val="0"/>
              <w:divBdr>
                <w:top w:val="none" w:sz="0" w:space="0" w:color="auto"/>
                <w:left w:val="none" w:sz="0" w:space="0" w:color="auto"/>
                <w:bottom w:val="none" w:sz="0" w:space="0" w:color="auto"/>
                <w:right w:val="none" w:sz="0" w:space="0" w:color="auto"/>
              </w:divBdr>
            </w:div>
            <w:div w:id="232738664">
              <w:marLeft w:val="0"/>
              <w:marRight w:val="0"/>
              <w:marTop w:val="0"/>
              <w:marBottom w:val="0"/>
              <w:divBdr>
                <w:top w:val="none" w:sz="0" w:space="0" w:color="auto"/>
                <w:left w:val="none" w:sz="0" w:space="0" w:color="auto"/>
                <w:bottom w:val="none" w:sz="0" w:space="0" w:color="auto"/>
                <w:right w:val="none" w:sz="0" w:space="0" w:color="auto"/>
              </w:divBdr>
            </w:div>
            <w:div w:id="1854495160">
              <w:marLeft w:val="0"/>
              <w:marRight w:val="0"/>
              <w:marTop w:val="0"/>
              <w:marBottom w:val="0"/>
              <w:divBdr>
                <w:top w:val="none" w:sz="0" w:space="0" w:color="auto"/>
                <w:left w:val="none" w:sz="0" w:space="0" w:color="auto"/>
                <w:bottom w:val="none" w:sz="0" w:space="0" w:color="auto"/>
                <w:right w:val="none" w:sz="0" w:space="0" w:color="auto"/>
              </w:divBdr>
            </w:div>
            <w:div w:id="2013140964">
              <w:marLeft w:val="0"/>
              <w:marRight w:val="0"/>
              <w:marTop w:val="0"/>
              <w:marBottom w:val="0"/>
              <w:divBdr>
                <w:top w:val="none" w:sz="0" w:space="0" w:color="auto"/>
                <w:left w:val="none" w:sz="0" w:space="0" w:color="auto"/>
                <w:bottom w:val="none" w:sz="0" w:space="0" w:color="auto"/>
                <w:right w:val="none" w:sz="0" w:space="0" w:color="auto"/>
              </w:divBdr>
            </w:div>
            <w:div w:id="317195434">
              <w:marLeft w:val="0"/>
              <w:marRight w:val="0"/>
              <w:marTop w:val="0"/>
              <w:marBottom w:val="0"/>
              <w:divBdr>
                <w:top w:val="none" w:sz="0" w:space="0" w:color="auto"/>
                <w:left w:val="none" w:sz="0" w:space="0" w:color="auto"/>
                <w:bottom w:val="none" w:sz="0" w:space="0" w:color="auto"/>
                <w:right w:val="none" w:sz="0" w:space="0" w:color="auto"/>
              </w:divBdr>
            </w:div>
            <w:div w:id="2146193282">
              <w:marLeft w:val="0"/>
              <w:marRight w:val="0"/>
              <w:marTop w:val="0"/>
              <w:marBottom w:val="0"/>
              <w:divBdr>
                <w:top w:val="none" w:sz="0" w:space="0" w:color="auto"/>
                <w:left w:val="none" w:sz="0" w:space="0" w:color="auto"/>
                <w:bottom w:val="none" w:sz="0" w:space="0" w:color="auto"/>
                <w:right w:val="none" w:sz="0" w:space="0" w:color="auto"/>
              </w:divBdr>
            </w:div>
            <w:div w:id="1342050174">
              <w:marLeft w:val="0"/>
              <w:marRight w:val="0"/>
              <w:marTop w:val="0"/>
              <w:marBottom w:val="0"/>
              <w:divBdr>
                <w:top w:val="none" w:sz="0" w:space="0" w:color="auto"/>
                <w:left w:val="none" w:sz="0" w:space="0" w:color="auto"/>
                <w:bottom w:val="none" w:sz="0" w:space="0" w:color="auto"/>
                <w:right w:val="none" w:sz="0" w:space="0" w:color="auto"/>
              </w:divBdr>
            </w:div>
            <w:div w:id="1499496150">
              <w:marLeft w:val="0"/>
              <w:marRight w:val="0"/>
              <w:marTop w:val="0"/>
              <w:marBottom w:val="0"/>
              <w:divBdr>
                <w:top w:val="none" w:sz="0" w:space="0" w:color="auto"/>
                <w:left w:val="none" w:sz="0" w:space="0" w:color="auto"/>
                <w:bottom w:val="none" w:sz="0" w:space="0" w:color="auto"/>
                <w:right w:val="none" w:sz="0" w:space="0" w:color="auto"/>
              </w:divBdr>
            </w:div>
            <w:div w:id="217521457">
              <w:marLeft w:val="0"/>
              <w:marRight w:val="0"/>
              <w:marTop w:val="0"/>
              <w:marBottom w:val="0"/>
              <w:divBdr>
                <w:top w:val="none" w:sz="0" w:space="0" w:color="auto"/>
                <w:left w:val="none" w:sz="0" w:space="0" w:color="auto"/>
                <w:bottom w:val="none" w:sz="0" w:space="0" w:color="auto"/>
                <w:right w:val="none" w:sz="0" w:space="0" w:color="auto"/>
              </w:divBdr>
            </w:div>
            <w:div w:id="1689407476">
              <w:marLeft w:val="0"/>
              <w:marRight w:val="0"/>
              <w:marTop w:val="0"/>
              <w:marBottom w:val="0"/>
              <w:divBdr>
                <w:top w:val="none" w:sz="0" w:space="0" w:color="auto"/>
                <w:left w:val="none" w:sz="0" w:space="0" w:color="auto"/>
                <w:bottom w:val="none" w:sz="0" w:space="0" w:color="auto"/>
                <w:right w:val="none" w:sz="0" w:space="0" w:color="auto"/>
              </w:divBdr>
            </w:div>
            <w:div w:id="1966888890">
              <w:marLeft w:val="0"/>
              <w:marRight w:val="0"/>
              <w:marTop w:val="0"/>
              <w:marBottom w:val="0"/>
              <w:divBdr>
                <w:top w:val="none" w:sz="0" w:space="0" w:color="auto"/>
                <w:left w:val="none" w:sz="0" w:space="0" w:color="auto"/>
                <w:bottom w:val="none" w:sz="0" w:space="0" w:color="auto"/>
                <w:right w:val="none" w:sz="0" w:space="0" w:color="auto"/>
              </w:divBdr>
            </w:div>
            <w:div w:id="674768254">
              <w:marLeft w:val="0"/>
              <w:marRight w:val="0"/>
              <w:marTop w:val="0"/>
              <w:marBottom w:val="0"/>
              <w:divBdr>
                <w:top w:val="none" w:sz="0" w:space="0" w:color="auto"/>
                <w:left w:val="none" w:sz="0" w:space="0" w:color="auto"/>
                <w:bottom w:val="none" w:sz="0" w:space="0" w:color="auto"/>
                <w:right w:val="none" w:sz="0" w:space="0" w:color="auto"/>
              </w:divBdr>
            </w:div>
            <w:div w:id="1710639108">
              <w:marLeft w:val="0"/>
              <w:marRight w:val="0"/>
              <w:marTop w:val="0"/>
              <w:marBottom w:val="0"/>
              <w:divBdr>
                <w:top w:val="none" w:sz="0" w:space="0" w:color="auto"/>
                <w:left w:val="none" w:sz="0" w:space="0" w:color="auto"/>
                <w:bottom w:val="none" w:sz="0" w:space="0" w:color="auto"/>
                <w:right w:val="none" w:sz="0" w:space="0" w:color="auto"/>
              </w:divBdr>
            </w:div>
            <w:div w:id="1818840751">
              <w:marLeft w:val="0"/>
              <w:marRight w:val="0"/>
              <w:marTop w:val="0"/>
              <w:marBottom w:val="0"/>
              <w:divBdr>
                <w:top w:val="none" w:sz="0" w:space="0" w:color="auto"/>
                <w:left w:val="none" w:sz="0" w:space="0" w:color="auto"/>
                <w:bottom w:val="none" w:sz="0" w:space="0" w:color="auto"/>
                <w:right w:val="none" w:sz="0" w:space="0" w:color="auto"/>
              </w:divBdr>
            </w:div>
            <w:div w:id="833186555">
              <w:marLeft w:val="0"/>
              <w:marRight w:val="0"/>
              <w:marTop w:val="0"/>
              <w:marBottom w:val="0"/>
              <w:divBdr>
                <w:top w:val="none" w:sz="0" w:space="0" w:color="auto"/>
                <w:left w:val="none" w:sz="0" w:space="0" w:color="auto"/>
                <w:bottom w:val="none" w:sz="0" w:space="0" w:color="auto"/>
                <w:right w:val="none" w:sz="0" w:space="0" w:color="auto"/>
              </w:divBdr>
            </w:div>
            <w:div w:id="949120514">
              <w:marLeft w:val="0"/>
              <w:marRight w:val="0"/>
              <w:marTop w:val="0"/>
              <w:marBottom w:val="0"/>
              <w:divBdr>
                <w:top w:val="none" w:sz="0" w:space="0" w:color="auto"/>
                <w:left w:val="none" w:sz="0" w:space="0" w:color="auto"/>
                <w:bottom w:val="none" w:sz="0" w:space="0" w:color="auto"/>
                <w:right w:val="none" w:sz="0" w:space="0" w:color="auto"/>
              </w:divBdr>
            </w:div>
            <w:div w:id="1876456858">
              <w:marLeft w:val="0"/>
              <w:marRight w:val="0"/>
              <w:marTop w:val="0"/>
              <w:marBottom w:val="0"/>
              <w:divBdr>
                <w:top w:val="none" w:sz="0" w:space="0" w:color="auto"/>
                <w:left w:val="none" w:sz="0" w:space="0" w:color="auto"/>
                <w:bottom w:val="none" w:sz="0" w:space="0" w:color="auto"/>
                <w:right w:val="none" w:sz="0" w:space="0" w:color="auto"/>
              </w:divBdr>
            </w:div>
            <w:div w:id="1391609256">
              <w:marLeft w:val="0"/>
              <w:marRight w:val="0"/>
              <w:marTop w:val="0"/>
              <w:marBottom w:val="0"/>
              <w:divBdr>
                <w:top w:val="none" w:sz="0" w:space="0" w:color="auto"/>
                <w:left w:val="none" w:sz="0" w:space="0" w:color="auto"/>
                <w:bottom w:val="none" w:sz="0" w:space="0" w:color="auto"/>
                <w:right w:val="none" w:sz="0" w:space="0" w:color="auto"/>
              </w:divBdr>
            </w:div>
            <w:div w:id="1714696400">
              <w:marLeft w:val="0"/>
              <w:marRight w:val="0"/>
              <w:marTop w:val="0"/>
              <w:marBottom w:val="0"/>
              <w:divBdr>
                <w:top w:val="none" w:sz="0" w:space="0" w:color="auto"/>
                <w:left w:val="none" w:sz="0" w:space="0" w:color="auto"/>
                <w:bottom w:val="none" w:sz="0" w:space="0" w:color="auto"/>
                <w:right w:val="none" w:sz="0" w:space="0" w:color="auto"/>
              </w:divBdr>
            </w:div>
            <w:div w:id="839589917">
              <w:marLeft w:val="0"/>
              <w:marRight w:val="0"/>
              <w:marTop w:val="0"/>
              <w:marBottom w:val="0"/>
              <w:divBdr>
                <w:top w:val="none" w:sz="0" w:space="0" w:color="auto"/>
                <w:left w:val="none" w:sz="0" w:space="0" w:color="auto"/>
                <w:bottom w:val="none" w:sz="0" w:space="0" w:color="auto"/>
                <w:right w:val="none" w:sz="0" w:space="0" w:color="auto"/>
              </w:divBdr>
            </w:div>
            <w:div w:id="338194046">
              <w:marLeft w:val="0"/>
              <w:marRight w:val="0"/>
              <w:marTop w:val="0"/>
              <w:marBottom w:val="0"/>
              <w:divBdr>
                <w:top w:val="none" w:sz="0" w:space="0" w:color="auto"/>
                <w:left w:val="none" w:sz="0" w:space="0" w:color="auto"/>
                <w:bottom w:val="none" w:sz="0" w:space="0" w:color="auto"/>
                <w:right w:val="none" w:sz="0" w:space="0" w:color="auto"/>
              </w:divBdr>
            </w:div>
            <w:div w:id="1914655488">
              <w:marLeft w:val="0"/>
              <w:marRight w:val="0"/>
              <w:marTop w:val="0"/>
              <w:marBottom w:val="0"/>
              <w:divBdr>
                <w:top w:val="none" w:sz="0" w:space="0" w:color="auto"/>
                <w:left w:val="none" w:sz="0" w:space="0" w:color="auto"/>
                <w:bottom w:val="none" w:sz="0" w:space="0" w:color="auto"/>
                <w:right w:val="none" w:sz="0" w:space="0" w:color="auto"/>
              </w:divBdr>
            </w:div>
            <w:div w:id="1324624527">
              <w:marLeft w:val="0"/>
              <w:marRight w:val="0"/>
              <w:marTop w:val="0"/>
              <w:marBottom w:val="0"/>
              <w:divBdr>
                <w:top w:val="none" w:sz="0" w:space="0" w:color="auto"/>
                <w:left w:val="none" w:sz="0" w:space="0" w:color="auto"/>
                <w:bottom w:val="none" w:sz="0" w:space="0" w:color="auto"/>
                <w:right w:val="none" w:sz="0" w:space="0" w:color="auto"/>
              </w:divBdr>
            </w:div>
            <w:div w:id="1458833869">
              <w:marLeft w:val="0"/>
              <w:marRight w:val="0"/>
              <w:marTop w:val="0"/>
              <w:marBottom w:val="0"/>
              <w:divBdr>
                <w:top w:val="none" w:sz="0" w:space="0" w:color="auto"/>
                <w:left w:val="none" w:sz="0" w:space="0" w:color="auto"/>
                <w:bottom w:val="none" w:sz="0" w:space="0" w:color="auto"/>
                <w:right w:val="none" w:sz="0" w:space="0" w:color="auto"/>
              </w:divBdr>
            </w:div>
            <w:div w:id="329412677">
              <w:marLeft w:val="0"/>
              <w:marRight w:val="0"/>
              <w:marTop w:val="0"/>
              <w:marBottom w:val="0"/>
              <w:divBdr>
                <w:top w:val="none" w:sz="0" w:space="0" w:color="auto"/>
                <w:left w:val="none" w:sz="0" w:space="0" w:color="auto"/>
                <w:bottom w:val="none" w:sz="0" w:space="0" w:color="auto"/>
                <w:right w:val="none" w:sz="0" w:space="0" w:color="auto"/>
              </w:divBdr>
            </w:div>
            <w:div w:id="1079331252">
              <w:marLeft w:val="0"/>
              <w:marRight w:val="0"/>
              <w:marTop w:val="0"/>
              <w:marBottom w:val="0"/>
              <w:divBdr>
                <w:top w:val="none" w:sz="0" w:space="0" w:color="auto"/>
                <w:left w:val="none" w:sz="0" w:space="0" w:color="auto"/>
                <w:bottom w:val="none" w:sz="0" w:space="0" w:color="auto"/>
                <w:right w:val="none" w:sz="0" w:space="0" w:color="auto"/>
              </w:divBdr>
            </w:div>
            <w:div w:id="780732922">
              <w:marLeft w:val="0"/>
              <w:marRight w:val="0"/>
              <w:marTop w:val="0"/>
              <w:marBottom w:val="0"/>
              <w:divBdr>
                <w:top w:val="none" w:sz="0" w:space="0" w:color="auto"/>
                <w:left w:val="none" w:sz="0" w:space="0" w:color="auto"/>
                <w:bottom w:val="none" w:sz="0" w:space="0" w:color="auto"/>
                <w:right w:val="none" w:sz="0" w:space="0" w:color="auto"/>
              </w:divBdr>
            </w:div>
            <w:div w:id="1394113451">
              <w:marLeft w:val="0"/>
              <w:marRight w:val="0"/>
              <w:marTop w:val="0"/>
              <w:marBottom w:val="0"/>
              <w:divBdr>
                <w:top w:val="none" w:sz="0" w:space="0" w:color="auto"/>
                <w:left w:val="none" w:sz="0" w:space="0" w:color="auto"/>
                <w:bottom w:val="none" w:sz="0" w:space="0" w:color="auto"/>
                <w:right w:val="none" w:sz="0" w:space="0" w:color="auto"/>
              </w:divBdr>
            </w:div>
            <w:div w:id="145515207">
              <w:marLeft w:val="0"/>
              <w:marRight w:val="0"/>
              <w:marTop w:val="0"/>
              <w:marBottom w:val="0"/>
              <w:divBdr>
                <w:top w:val="none" w:sz="0" w:space="0" w:color="auto"/>
                <w:left w:val="none" w:sz="0" w:space="0" w:color="auto"/>
                <w:bottom w:val="none" w:sz="0" w:space="0" w:color="auto"/>
                <w:right w:val="none" w:sz="0" w:space="0" w:color="auto"/>
              </w:divBdr>
            </w:div>
            <w:div w:id="30389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4225">
      <w:bodyDiv w:val="1"/>
      <w:marLeft w:val="0"/>
      <w:marRight w:val="0"/>
      <w:marTop w:val="0"/>
      <w:marBottom w:val="0"/>
      <w:divBdr>
        <w:top w:val="none" w:sz="0" w:space="0" w:color="auto"/>
        <w:left w:val="none" w:sz="0" w:space="0" w:color="auto"/>
        <w:bottom w:val="none" w:sz="0" w:space="0" w:color="auto"/>
        <w:right w:val="none" w:sz="0" w:space="0" w:color="auto"/>
      </w:divBdr>
      <w:divsChild>
        <w:div w:id="1006903547">
          <w:marLeft w:val="0"/>
          <w:marRight w:val="0"/>
          <w:marTop w:val="0"/>
          <w:marBottom w:val="0"/>
          <w:divBdr>
            <w:top w:val="none" w:sz="0" w:space="0" w:color="auto"/>
            <w:left w:val="none" w:sz="0" w:space="0" w:color="auto"/>
            <w:bottom w:val="none" w:sz="0" w:space="0" w:color="auto"/>
            <w:right w:val="none" w:sz="0" w:space="0" w:color="auto"/>
          </w:divBdr>
          <w:divsChild>
            <w:div w:id="283124075">
              <w:marLeft w:val="0"/>
              <w:marRight w:val="0"/>
              <w:marTop w:val="0"/>
              <w:marBottom w:val="0"/>
              <w:divBdr>
                <w:top w:val="none" w:sz="0" w:space="0" w:color="auto"/>
                <w:left w:val="none" w:sz="0" w:space="0" w:color="auto"/>
                <w:bottom w:val="none" w:sz="0" w:space="0" w:color="auto"/>
                <w:right w:val="none" w:sz="0" w:space="0" w:color="auto"/>
              </w:divBdr>
            </w:div>
            <w:div w:id="668600637">
              <w:marLeft w:val="0"/>
              <w:marRight w:val="0"/>
              <w:marTop w:val="0"/>
              <w:marBottom w:val="0"/>
              <w:divBdr>
                <w:top w:val="none" w:sz="0" w:space="0" w:color="auto"/>
                <w:left w:val="none" w:sz="0" w:space="0" w:color="auto"/>
                <w:bottom w:val="none" w:sz="0" w:space="0" w:color="auto"/>
                <w:right w:val="none" w:sz="0" w:space="0" w:color="auto"/>
              </w:divBdr>
            </w:div>
            <w:div w:id="2052531805">
              <w:marLeft w:val="0"/>
              <w:marRight w:val="0"/>
              <w:marTop w:val="0"/>
              <w:marBottom w:val="0"/>
              <w:divBdr>
                <w:top w:val="none" w:sz="0" w:space="0" w:color="auto"/>
                <w:left w:val="none" w:sz="0" w:space="0" w:color="auto"/>
                <w:bottom w:val="none" w:sz="0" w:space="0" w:color="auto"/>
                <w:right w:val="none" w:sz="0" w:space="0" w:color="auto"/>
              </w:divBdr>
            </w:div>
            <w:div w:id="1446386892">
              <w:marLeft w:val="0"/>
              <w:marRight w:val="0"/>
              <w:marTop w:val="0"/>
              <w:marBottom w:val="0"/>
              <w:divBdr>
                <w:top w:val="none" w:sz="0" w:space="0" w:color="auto"/>
                <w:left w:val="none" w:sz="0" w:space="0" w:color="auto"/>
                <w:bottom w:val="none" w:sz="0" w:space="0" w:color="auto"/>
                <w:right w:val="none" w:sz="0" w:space="0" w:color="auto"/>
              </w:divBdr>
            </w:div>
            <w:div w:id="1493448342">
              <w:marLeft w:val="0"/>
              <w:marRight w:val="0"/>
              <w:marTop w:val="0"/>
              <w:marBottom w:val="0"/>
              <w:divBdr>
                <w:top w:val="none" w:sz="0" w:space="0" w:color="auto"/>
                <w:left w:val="none" w:sz="0" w:space="0" w:color="auto"/>
                <w:bottom w:val="none" w:sz="0" w:space="0" w:color="auto"/>
                <w:right w:val="none" w:sz="0" w:space="0" w:color="auto"/>
              </w:divBdr>
            </w:div>
            <w:div w:id="669337883">
              <w:marLeft w:val="0"/>
              <w:marRight w:val="0"/>
              <w:marTop w:val="0"/>
              <w:marBottom w:val="0"/>
              <w:divBdr>
                <w:top w:val="none" w:sz="0" w:space="0" w:color="auto"/>
                <w:left w:val="none" w:sz="0" w:space="0" w:color="auto"/>
                <w:bottom w:val="none" w:sz="0" w:space="0" w:color="auto"/>
                <w:right w:val="none" w:sz="0" w:space="0" w:color="auto"/>
              </w:divBdr>
            </w:div>
            <w:div w:id="920800589">
              <w:marLeft w:val="0"/>
              <w:marRight w:val="0"/>
              <w:marTop w:val="0"/>
              <w:marBottom w:val="0"/>
              <w:divBdr>
                <w:top w:val="none" w:sz="0" w:space="0" w:color="auto"/>
                <w:left w:val="none" w:sz="0" w:space="0" w:color="auto"/>
                <w:bottom w:val="none" w:sz="0" w:space="0" w:color="auto"/>
                <w:right w:val="none" w:sz="0" w:space="0" w:color="auto"/>
              </w:divBdr>
            </w:div>
            <w:div w:id="611713640">
              <w:marLeft w:val="0"/>
              <w:marRight w:val="0"/>
              <w:marTop w:val="0"/>
              <w:marBottom w:val="0"/>
              <w:divBdr>
                <w:top w:val="none" w:sz="0" w:space="0" w:color="auto"/>
                <w:left w:val="none" w:sz="0" w:space="0" w:color="auto"/>
                <w:bottom w:val="none" w:sz="0" w:space="0" w:color="auto"/>
                <w:right w:val="none" w:sz="0" w:space="0" w:color="auto"/>
              </w:divBdr>
            </w:div>
            <w:div w:id="1168712066">
              <w:marLeft w:val="0"/>
              <w:marRight w:val="0"/>
              <w:marTop w:val="0"/>
              <w:marBottom w:val="0"/>
              <w:divBdr>
                <w:top w:val="none" w:sz="0" w:space="0" w:color="auto"/>
                <w:left w:val="none" w:sz="0" w:space="0" w:color="auto"/>
                <w:bottom w:val="none" w:sz="0" w:space="0" w:color="auto"/>
                <w:right w:val="none" w:sz="0" w:space="0" w:color="auto"/>
              </w:divBdr>
            </w:div>
            <w:div w:id="260190784">
              <w:marLeft w:val="0"/>
              <w:marRight w:val="0"/>
              <w:marTop w:val="0"/>
              <w:marBottom w:val="0"/>
              <w:divBdr>
                <w:top w:val="none" w:sz="0" w:space="0" w:color="auto"/>
                <w:left w:val="none" w:sz="0" w:space="0" w:color="auto"/>
                <w:bottom w:val="none" w:sz="0" w:space="0" w:color="auto"/>
                <w:right w:val="none" w:sz="0" w:space="0" w:color="auto"/>
              </w:divBdr>
            </w:div>
            <w:div w:id="1535581198">
              <w:marLeft w:val="0"/>
              <w:marRight w:val="0"/>
              <w:marTop w:val="0"/>
              <w:marBottom w:val="0"/>
              <w:divBdr>
                <w:top w:val="none" w:sz="0" w:space="0" w:color="auto"/>
                <w:left w:val="none" w:sz="0" w:space="0" w:color="auto"/>
                <w:bottom w:val="none" w:sz="0" w:space="0" w:color="auto"/>
                <w:right w:val="none" w:sz="0" w:space="0" w:color="auto"/>
              </w:divBdr>
            </w:div>
            <w:div w:id="1138105354">
              <w:marLeft w:val="0"/>
              <w:marRight w:val="0"/>
              <w:marTop w:val="0"/>
              <w:marBottom w:val="0"/>
              <w:divBdr>
                <w:top w:val="none" w:sz="0" w:space="0" w:color="auto"/>
                <w:left w:val="none" w:sz="0" w:space="0" w:color="auto"/>
                <w:bottom w:val="none" w:sz="0" w:space="0" w:color="auto"/>
                <w:right w:val="none" w:sz="0" w:space="0" w:color="auto"/>
              </w:divBdr>
            </w:div>
            <w:div w:id="8532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51040">
      <w:bodyDiv w:val="1"/>
      <w:marLeft w:val="0"/>
      <w:marRight w:val="0"/>
      <w:marTop w:val="0"/>
      <w:marBottom w:val="0"/>
      <w:divBdr>
        <w:top w:val="none" w:sz="0" w:space="0" w:color="auto"/>
        <w:left w:val="none" w:sz="0" w:space="0" w:color="auto"/>
        <w:bottom w:val="none" w:sz="0" w:space="0" w:color="auto"/>
        <w:right w:val="none" w:sz="0" w:space="0" w:color="auto"/>
      </w:divBdr>
    </w:div>
    <w:div w:id="1375960172">
      <w:bodyDiv w:val="1"/>
      <w:marLeft w:val="0"/>
      <w:marRight w:val="0"/>
      <w:marTop w:val="0"/>
      <w:marBottom w:val="0"/>
      <w:divBdr>
        <w:top w:val="none" w:sz="0" w:space="0" w:color="auto"/>
        <w:left w:val="none" w:sz="0" w:space="0" w:color="auto"/>
        <w:bottom w:val="none" w:sz="0" w:space="0" w:color="auto"/>
        <w:right w:val="none" w:sz="0" w:space="0" w:color="auto"/>
      </w:divBdr>
    </w:div>
    <w:div w:id="1395003734">
      <w:bodyDiv w:val="1"/>
      <w:marLeft w:val="0"/>
      <w:marRight w:val="0"/>
      <w:marTop w:val="0"/>
      <w:marBottom w:val="0"/>
      <w:divBdr>
        <w:top w:val="none" w:sz="0" w:space="0" w:color="auto"/>
        <w:left w:val="none" w:sz="0" w:space="0" w:color="auto"/>
        <w:bottom w:val="none" w:sz="0" w:space="0" w:color="auto"/>
        <w:right w:val="none" w:sz="0" w:space="0" w:color="auto"/>
      </w:divBdr>
    </w:div>
    <w:div w:id="1402680286">
      <w:bodyDiv w:val="1"/>
      <w:marLeft w:val="0"/>
      <w:marRight w:val="0"/>
      <w:marTop w:val="0"/>
      <w:marBottom w:val="0"/>
      <w:divBdr>
        <w:top w:val="none" w:sz="0" w:space="0" w:color="auto"/>
        <w:left w:val="none" w:sz="0" w:space="0" w:color="auto"/>
        <w:bottom w:val="none" w:sz="0" w:space="0" w:color="auto"/>
        <w:right w:val="none" w:sz="0" w:space="0" w:color="auto"/>
      </w:divBdr>
    </w:div>
    <w:div w:id="1417358278">
      <w:bodyDiv w:val="1"/>
      <w:marLeft w:val="0"/>
      <w:marRight w:val="0"/>
      <w:marTop w:val="0"/>
      <w:marBottom w:val="0"/>
      <w:divBdr>
        <w:top w:val="none" w:sz="0" w:space="0" w:color="auto"/>
        <w:left w:val="none" w:sz="0" w:space="0" w:color="auto"/>
        <w:bottom w:val="none" w:sz="0" w:space="0" w:color="auto"/>
        <w:right w:val="none" w:sz="0" w:space="0" w:color="auto"/>
      </w:divBdr>
    </w:div>
    <w:div w:id="1443114628">
      <w:bodyDiv w:val="1"/>
      <w:marLeft w:val="0"/>
      <w:marRight w:val="0"/>
      <w:marTop w:val="0"/>
      <w:marBottom w:val="0"/>
      <w:divBdr>
        <w:top w:val="none" w:sz="0" w:space="0" w:color="auto"/>
        <w:left w:val="none" w:sz="0" w:space="0" w:color="auto"/>
        <w:bottom w:val="none" w:sz="0" w:space="0" w:color="auto"/>
        <w:right w:val="none" w:sz="0" w:space="0" w:color="auto"/>
      </w:divBdr>
    </w:div>
    <w:div w:id="1489639758">
      <w:bodyDiv w:val="1"/>
      <w:marLeft w:val="0"/>
      <w:marRight w:val="0"/>
      <w:marTop w:val="0"/>
      <w:marBottom w:val="0"/>
      <w:divBdr>
        <w:top w:val="none" w:sz="0" w:space="0" w:color="auto"/>
        <w:left w:val="none" w:sz="0" w:space="0" w:color="auto"/>
        <w:bottom w:val="none" w:sz="0" w:space="0" w:color="auto"/>
        <w:right w:val="none" w:sz="0" w:space="0" w:color="auto"/>
      </w:divBdr>
    </w:div>
    <w:div w:id="1542745317">
      <w:bodyDiv w:val="1"/>
      <w:marLeft w:val="0"/>
      <w:marRight w:val="0"/>
      <w:marTop w:val="0"/>
      <w:marBottom w:val="0"/>
      <w:divBdr>
        <w:top w:val="none" w:sz="0" w:space="0" w:color="auto"/>
        <w:left w:val="none" w:sz="0" w:space="0" w:color="auto"/>
        <w:bottom w:val="none" w:sz="0" w:space="0" w:color="auto"/>
        <w:right w:val="none" w:sz="0" w:space="0" w:color="auto"/>
      </w:divBdr>
    </w:div>
    <w:div w:id="1570506255">
      <w:bodyDiv w:val="1"/>
      <w:marLeft w:val="0"/>
      <w:marRight w:val="0"/>
      <w:marTop w:val="0"/>
      <w:marBottom w:val="0"/>
      <w:divBdr>
        <w:top w:val="none" w:sz="0" w:space="0" w:color="auto"/>
        <w:left w:val="none" w:sz="0" w:space="0" w:color="auto"/>
        <w:bottom w:val="none" w:sz="0" w:space="0" w:color="auto"/>
        <w:right w:val="none" w:sz="0" w:space="0" w:color="auto"/>
      </w:divBdr>
    </w:div>
    <w:div w:id="1630546220">
      <w:bodyDiv w:val="1"/>
      <w:marLeft w:val="0"/>
      <w:marRight w:val="0"/>
      <w:marTop w:val="0"/>
      <w:marBottom w:val="0"/>
      <w:divBdr>
        <w:top w:val="none" w:sz="0" w:space="0" w:color="auto"/>
        <w:left w:val="none" w:sz="0" w:space="0" w:color="auto"/>
        <w:bottom w:val="none" w:sz="0" w:space="0" w:color="auto"/>
        <w:right w:val="none" w:sz="0" w:space="0" w:color="auto"/>
      </w:divBdr>
    </w:div>
    <w:div w:id="1664505784">
      <w:bodyDiv w:val="1"/>
      <w:marLeft w:val="0"/>
      <w:marRight w:val="0"/>
      <w:marTop w:val="0"/>
      <w:marBottom w:val="0"/>
      <w:divBdr>
        <w:top w:val="none" w:sz="0" w:space="0" w:color="auto"/>
        <w:left w:val="none" w:sz="0" w:space="0" w:color="auto"/>
        <w:bottom w:val="none" w:sz="0" w:space="0" w:color="auto"/>
        <w:right w:val="none" w:sz="0" w:space="0" w:color="auto"/>
      </w:divBdr>
    </w:div>
    <w:div w:id="1749107271">
      <w:bodyDiv w:val="1"/>
      <w:marLeft w:val="0"/>
      <w:marRight w:val="0"/>
      <w:marTop w:val="0"/>
      <w:marBottom w:val="0"/>
      <w:divBdr>
        <w:top w:val="none" w:sz="0" w:space="0" w:color="auto"/>
        <w:left w:val="none" w:sz="0" w:space="0" w:color="auto"/>
        <w:bottom w:val="none" w:sz="0" w:space="0" w:color="auto"/>
        <w:right w:val="none" w:sz="0" w:space="0" w:color="auto"/>
      </w:divBdr>
    </w:div>
    <w:div w:id="1792162951">
      <w:bodyDiv w:val="1"/>
      <w:marLeft w:val="0"/>
      <w:marRight w:val="0"/>
      <w:marTop w:val="0"/>
      <w:marBottom w:val="0"/>
      <w:divBdr>
        <w:top w:val="none" w:sz="0" w:space="0" w:color="auto"/>
        <w:left w:val="none" w:sz="0" w:space="0" w:color="auto"/>
        <w:bottom w:val="none" w:sz="0" w:space="0" w:color="auto"/>
        <w:right w:val="none" w:sz="0" w:space="0" w:color="auto"/>
      </w:divBdr>
      <w:divsChild>
        <w:div w:id="1313364237">
          <w:marLeft w:val="0"/>
          <w:marRight w:val="0"/>
          <w:marTop w:val="0"/>
          <w:marBottom w:val="0"/>
          <w:divBdr>
            <w:top w:val="none" w:sz="0" w:space="0" w:color="auto"/>
            <w:left w:val="none" w:sz="0" w:space="0" w:color="auto"/>
            <w:bottom w:val="none" w:sz="0" w:space="0" w:color="auto"/>
            <w:right w:val="none" w:sz="0" w:space="0" w:color="auto"/>
          </w:divBdr>
          <w:divsChild>
            <w:div w:id="225266873">
              <w:marLeft w:val="0"/>
              <w:marRight w:val="0"/>
              <w:marTop w:val="0"/>
              <w:marBottom w:val="0"/>
              <w:divBdr>
                <w:top w:val="none" w:sz="0" w:space="0" w:color="auto"/>
                <w:left w:val="none" w:sz="0" w:space="0" w:color="auto"/>
                <w:bottom w:val="none" w:sz="0" w:space="0" w:color="auto"/>
                <w:right w:val="none" w:sz="0" w:space="0" w:color="auto"/>
              </w:divBdr>
            </w:div>
            <w:div w:id="1974099707">
              <w:marLeft w:val="0"/>
              <w:marRight w:val="0"/>
              <w:marTop w:val="0"/>
              <w:marBottom w:val="0"/>
              <w:divBdr>
                <w:top w:val="none" w:sz="0" w:space="0" w:color="auto"/>
                <w:left w:val="none" w:sz="0" w:space="0" w:color="auto"/>
                <w:bottom w:val="none" w:sz="0" w:space="0" w:color="auto"/>
                <w:right w:val="none" w:sz="0" w:space="0" w:color="auto"/>
              </w:divBdr>
            </w:div>
            <w:div w:id="1850100180">
              <w:marLeft w:val="0"/>
              <w:marRight w:val="0"/>
              <w:marTop w:val="0"/>
              <w:marBottom w:val="0"/>
              <w:divBdr>
                <w:top w:val="none" w:sz="0" w:space="0" w:color="auto"/>
                <w:left w:val="none" w:sz="0" w:space="0" w:color="auto"/>
                <w:bottom w:val="none" w:sz="0" w:space="0" w:color="auto"/>
                <w:right w:val="none" w:sz="0" w:space="0" w:color="auto"/>
              </w:divBdr>
            </w:div>
            <w:div w:id="2021160039">
              <w:marLeft w:val="0"/>
              <w:marRight w:val="0"/>
              <w:marTop w:val="0"/>
              <w:marBottom w:val="0"/>
              <w:divBdr>
                <w:top w:val="none" w:sz="0" w:space="0" w:color="auto"/>
                <w:left w:val="none" w:sz="0" w:space="0" w:color="auto"/>
                <w:bottom w:val="none" w:sz="0" w:space="0" w:color="auto"/>
                <w:right w:val="none" w:sz="0" w:space="0" w:color="auto"/>
              </w:divBdr>
            </w:div>
            <w:div w:id="1072847372">
              <w:marLeft w:val="0"/>
              <w:marRight w:val="0"/>
              <w:marTop w:val="0"/>
              <w:marBottom w:val="0"/>
              <w:divBdr>
                <w:top w:val="none" w:sz="0" w:space="0" w:color="auto"/>
                <w:left w:val="none" w:sz="0" w:space="0" w:color="auto"/>
                <w:bottom w:val="none" w:sz="0" w:space="0" w:color="auto"/>
                <w:right w:val="none" w:sz="0" w:space="0" w:color="auto"/>
              </w:divBdr>
            </w:div>
            <w:div w:id="379061709">
              <w:marLeft w:val="0"/>
              <w:marRight w:val="0"/>
              <w:marTop w:val="0"/>
              <w:marBottom w:val="0"/>
              <w:divBdr>
                <w:top w:val="none" w:sz="0" w:space="0" w:color="auto"/>
                <w:left w:val="none" w:sz="0" w:space="0" w:color="auto"/>
                <w:bottom w:val="none" w:sz="0" w:space="0" w:color="auto"/>
                <w:right w:val="none" w:sz="0" w:space="0" w:color="auto"/>
              </w:divBdr>
            </w:div>
            <w:div w:id="607546767">
              <w:marLeft w:val="0"/>
              <w:marRight w:val="0"/>
              <w:marTop w:val="0"/>
              <w:marBottom w:val="0"/>
              <w:divBdr>
                <w:top w:val="none" w:sz="0" w:space="0" w:color="auto"/>
                <w:left w:val="none" w:sz="0" w:space="0" w:color="auto"/>
                <w:bottom w:val="none" w:sz="0" w:space="0" w:color="auto"/>
                <w:right w:val="none" w:sz="0" w:space="0" w:color="auto"/>
              </w:divBdr>
            </w:div>
            <w:div w:id="774903753">
              <w:marLeft w:val="0"/>
              <w:marRight w:val="0"/>
              <w:marTop w:val="0"/>
              <w:marBottom w:val="0"/>
              <w:divBdr>
                <w:top w:val="none" w:sz="0" w:space="0" w:color="auto"/>
                <w:left w:val="none" w:sz="0" w:space="0" w:color="auto"/>
                <w:bottom w:val="none" w:sz="0" w:space="0" w:color="auto"/>
                <w:right w:val="none" w:sz="0" w:space="0" w:color="auto"/>
              </w:divBdr>
            </w:div>
            <w:div w:id="144251089">
              <w:marLeft w:val="0"/>
              <w:marRight w:val="0"/>
              <w:marTop w:val="0"/>
              <w:marBottom w:val="0"/>
              <w:divBdr>
                <w:top w:val="none" w:sz="0" w:space="0" w:color="auto"/>
                <w:left w:val="none" w:sz="0" w:space="0" w:color="auto"/>
                <w:bottom w:val="none" w:sz="0" w:space="0" w:color="auto"/>
                <w:right w:val="none" w:sz="0" w:space="0" w:color="auto"/>
              </w:divBdr>
            </w:div>
            <w:div w:id="319817897">
              <w:marLeft w:val="0"/>
              <w:marRight w:val="0"/>
              <w:marTop w:val="0"/>
              <w:marBottom w:val="0"/>
              <w:divBdr>
                <w:top w:val="none" w:sz="0" w:space="0" w:color="auto"/>
                <w:left w:val="none" w:sz="0" w:space="0" w:color="auto"/>
                <w:bottom w:val="none" w:sz="0" w:space="0" w:color="auto"/>
                <w:right w:val="none" w:sz="0" w:space="0" w:color="auto"/>
              </w:divBdr>
            </w:div>
            <w:div w:id="1403211080">
              <w:marLeft w:val="0"/>
              <w:marRight w:val="0"/>
              <w:marTop w:val="0"/>
              <w:marBottom w:val="0"/>
              <w:divBdr>
                <w:top w:val="none" w:sz="0" w:space="0" w:color="auto"/>
                <w:left w:val="none" w:sz="0" w:space="0" w:color="auto"/>
                <w:bottom w:val="none" w:sz="0" w:space="0" w:color="auto"/>
                <w:right w:val="none" w:sz="0" w:space="0" w:color="auto"/>
              </w:divBdr>
            </w:div>
            <w:div w:id="1823739960">
              <w:marLeft w:val="0"/>
              <w:marRight w:val="0"/>
              <w:marTop w:val="0"/>
              <w:marBottom w:val="0"/>
              <w:divBdr>
                <w:top w:val="none" w:sz="0" w:space="0" w:color="auto"/>
                <w:left w:val="none" w:sz="0" w:space="0" w:color="auto"/>
                <w:bottom w:val="none" w:sz="0" w:space="0" w:color="auto"/>
                <w:right w:val="none" w:sz="0" w:space="0" w:color="auto"/>
              </w:divBdr>
            </w:div>
            <w:div w:id="977957731">
              <w:marLeft w:val="0"/>
              <w:marRight w:val="0"/>
              <w:marTop w:val="0"/>
              <w:marBottom w:val="0"/>
              <w:divBdr>
                <w:top w:val="none" w:sz="0" w:space="0" w:color="auto"/>
                <w:left w:val="none" w:sz="0" w:space="0" w:color="auto"/>
                <w:bottom w:val="none" w:sz="0" w:space="0" w:color="auto"/>
                <w:right w:val="none" w:sz="0" w:space="0" w:color="auto"/>
              </w:divBdr>
            </w:div>
            <w:div w:id="1281187260">
              <w:marLeft w:val="0"/>
              <w:marRight w:val="0"/>
              <w:marTop w:val="0"/>
              <w:marBottom w:val="0"/>
              <w:divBdr>
                <w:top w:val="none" w:sz="0" w:space="0" w:color="auto"/>
                <w:left w:val="none" w:sz="0" w:space="0" w:color="auto"/>
                <w:bottom w:val="none" w:sz="0" w:space="0" w:color="auto"/>
                <w:right w:val="none" w:sz="0" w:space="0" w:color="auto"/>
              </w:divBdr>
            </w:div>
            <w:div w:id="714162128">
              <w:marLeft w:val="0"/>
              <w:marRight w:val="0"/>
              <w:marTop w:val="0"/>
              <w:marBottom w:val="0"/>
              <w:divBdr>
                <w:top w:val="none" w:sz="0" w:space="0" w:color="auto"/>
                <w:left w:val="none" w:sz="0" w:space="0" w:color="auto"/>
                <w:bottom w:val="none" w:sz="0" w:space="0" w:color="auto"/>
                <w:right w:val="none" w:sz="0" w:space="0" w:color="auto"/>
              </w:divBdr>
            </w:div>
            <w:div w:id="893656332">
              <w:marLeft w:val="0"/>
              <w:marRight w:val="0"/>
              <w:marTop w:val="0"/>
              <w:marBottom w:val="0"/>
              <w:divBdr>
                <w:top w:val="none" w:sz="0" w:space="0" w:color="auto"/>
                <w:left w:val="none" w:sz="0" w:space="0" w:color="auto"/>
                <w:bottom w:val="none" w:sz="0" w:space="0" w:color="auto"/>
                <w:right w:val="none" w:sz="0" w:space="0" w:color="auto"/>
              </w:divBdr>
            </w:div>
            <w:div w:id="1474560278">
              <w:marLeft w:val="0"/>
              <w:marRight w:val="0"/>
              <w:marTop w:val="0"/>
              <w:marBottom w:val="0"/>
              <w:divBdr>
                <w:top w:val="none" w:sz="0" w:space="0" w:color="auto"/>
                <w:left w:val="none" w:sz="0" w:space="0" w:color="auto"/>
                <w:bottom w:val="none" w:sz="0" w:space="0" w:color="auto"/>
                <w:right w:val="none" w:sz="0" w:space="0" w:color="auto"/>
              </w:divBdr>
            </w:div>
            <w:div w:id="569770367">
              <w:marLeft w:val="0"/>
              <w:marRight w:val="0"/>
              <w:marTop w:val="0"/>
              <w:marBottom w:val="0"/>
              <w:divBdr>
                <w:top w:val="none" w:sz="0" w:space="0" w:color="auto"/>
                <w:left w:val="none" w:sz="0" w:space="0" w:color="auto"/>
                <w:bottom w:val="none" w:sz="0" w:space="0" w:color="auto"/>
                <w:right w:val="none" w:sz="0" w:space="0" w:color="auto"/>
              </w:divBdr>
            </w:div>
            <w:div w:id="5448485">
              <w:marLeft w:val="0"/>
              <w:marRight w:val="0"/>
              <w:marTop w:val="0"/>
              <w:marBottom w:val="0"/>
              <w:divBdr>
                <w:top w:val="none" w:sz="0" w:space="0" w:color="auto"/>
                <w:left w:val="none" w:sz="0" w:space="0" w:color="auto"/>
                <w:bottom w:val="none" w:sz="0" w:space="0" w:color="auto"/>
                <w:right w:val="none" w:sz="0" w:space="0" w:color="auto"/>
              </w:divBdr>
            </w:div>
            <w:div w:id="1448425756">
              <w:marLeft w:val="0"/>
              <w:marRight w:val="0"/>
              <w:marTop w:val="0"/>
              <w:marBottom w:val="0"/>
              <w:divBdr>
                <w:top w:val="none" w:sz="0" w:space="0" w:color="auto"/>
                <w:left w:val="none" w:sz="0" w:space="0" w:color="auto"/>
                <w:bottom w:val="none" w:sz="0" w:space="0" w:color="auto"/>
                <w:right w:val="none" w:sz="0" w:space="0" w:color="auto"/>
              </w:divBdr>
            </w:div>
            <w:div w:id="5714169">
              <w:marLeft w:val="0"/>
              <w:marRight w:val="0"/>
              <w:marTop w:val="0"/>
              <w:marBottom w:val="0"/>
              <w:divBdr>
                <w:top w:val="none" w:sz="0" w:space="0" w:color="auto"/>
                <w:left w:val="none" w:sz="0" w:space="0" w:color="auto"/>
                <w:bottom w:val="none" w:sz="0" w:space="0" w:color="auto"/>
                <w:right w:val="none" w:sz="0" w:space="0" w:color="auto"/>
              </w:divBdr>
            </w:div>
            <w:div w:id="1769081864">
              <w:marLeft w:val="0"/>
              <w:marRight w:val="0"/>
              <w:marTop w:val="0"/>
              <w:marBottom w:val="0"/>
              <w:divBdr>
                <w:top w:val="none" w:sz="0" w:space="0" w:color="auto"/>
                <w:left w:val="none" w:sz="0" w:space="0" w:color="auto"/>
                <w:bottom w:val="none" w:sz="0" w:space="0" w:color="auto"/>
                <w:right w:val="none" w:sz="0" w:space="0" w:color="auto"/>
              </w:divBdr>
            </w:div>
            <w:div w:id="696077550">
              <w:marLeft w:val="0"/>
              <w:marRight w:val="0"/>
              <w:marTop w:val="0"/>
              <w:marBottom w:val="0"/>
              <w:divBdr>
                <w:top w:val="none" w:sz="0" w:space="0" w:color="auto"/>
                <w:left w:val="none" w:sz="0" w:space="0" w:color="auto"/>
                <w:bottom w:val="none" w:sz="0" w:space="0" w:color="auto"/>
                <w:right w:val="none" w:sz="0" w:space="0" w:color="auto"/>
              </w:divBdr>
            </w:div>
            <w:div w:id="1520970446">
              <w:marLeft w:val="0"/>
              <w:marRight w:val="0"/>
              <w:marTop w:val="0"/>
              <w:marBottom w:val="0"/>
              <w:divBdr>
                <w:top w:val="none" w:sz="0" w:space="0" w:color="auto"/>
                <w:left w:val="none" w:sz="0" w:space="0" w:color="auto"/>
                <w:bottom w:val="none" w:sz="0" w:space="0" w:color="auto"/>
                <w:right w:val="none" w:sz="0" w:space="0" w:color="auto"/>
              </w:divBdr>
            </w:div>
            <w:div w:id="1112550983">
              <w:marLeft w:val="0"/>
              <w:marRight w:val="0"/>
              <w:marTop w:val="0"/>
              <w:marBottom w:val="0"/>
              <w:divBdr>
                <w:top w:val="none" w:sz="0" w:space="0" w:color="auto"/>
                <w:left w:val="none" w:sz="0" w:space="0" w:color="auto"/>
                <w:bottom w:val="none" w:sz="0" w:space="0" w:color="auto"/>
                <w:right w:val="none" w:sz="0" w:space="0" w:color="auto"/>
              </w:divBdr>
            </w:div>
            <w:div w:id="1611744619">
              <w:marLeft w:val="0"/>
              <w:marRight w:val="0"/>
              <w:marTop w:val="0"/>
              <w:marBottom w:val="0"/>
              <w:divBdr>
                <w:top w:val="none" w:sz="0" w:space="0" w:color="auto"/>
                <w:left w:val="none" w:sz="0" w:space="0" w:color="auto"/>
                <w:bottom w:val="none" w:sz="0" w:space="0" w:color="auto"/>
                <w:right w:val="none" w:sz="0" w:space="0" w:color="auto"/>
              </w:divBdr>
            </w:div>
            <w:div w:id="1215316468">
              <w:marLeft w:val="0"/>
              <w:marRight w:val="0"/>
              <w:marTop w:val="0"/>
              <w:marBottom w:val="0"/>
              <w:divBdr>
                <w:top w:val="none" w:sz="0" w:space="0" w:color="auto"/>
                <w:left w:val="none" w:sz="0" w:space="0" w:color="auto"/>
                <w:bottom w:val="none" w:sz="0" w:space="0" w:color="auto"/>
                <w:right w:val="none" w:sz="0" w:space="0" w:color="auto"/>
              </w:divBdr>
            </w:div>
            <w:div w:id="1204168617">
              <w:marLeft w:val="0"/>
              <w:marRight w:val="0"/>
              <w:marTop w:val="0"/>
              <w:marBottom w:val="0"/>
              <w:divBdr>
                <w:top w:val="none" w:sz="0" w:space="0" w:color="auto"/>
                <w:left w:val="none" w:sz="0" w:space="0" w:color="auto"/>
                <w:bottom w:val="none" w:sz="0" w:space="0" w:color="auto"/>
                <w:right w:val="none" w:sz="0" w:space="0" w:color="auto"/>
              </w:divBdr>
            </w:div>
            <w:div w:id="344132753">
              <w:marLeft w:val="0"/>
              <w:marRight w:val="0"/>
              <w:marTop w:val="0"/>
              <w:marBottom w:val="0"/>
              <w:divBdr>
                <w:top w:val="none" w:sz="0" w:space="0" w:color="auto"/>
                <w:left w:val="none" w:sz="0" w:space="0" w:color="auto"/>
                <w:bottom w:val="none" w:sz="0" w:space="0" w:color="auto"/>
                <w:right w:val="none" w:sz="0" w:space="0" w:color="auto"/>
              </w:divBdr>
            </w:div>
            <w:div w:id="437453137">
              <w:marLeft w:val="0"/>
              <w:marRight w:val="0"/>
              <w:marTop w:val="0"/>
              <w:marBottom w:val="0"/>
              <w:divBdr>
                <w:top w:val="none" w:sz="0" w:space="0" w:color="auto"/>
                <w:left w:val="none" w:sz="0" w:space="0" w:color="auto"/>
                <w:bottom w:val="none" w:sz="0" w:space="0" w:color="auto"/>
                <w:right w:val="none" w:sz="0" w:space="0" w:color="auto"/>
              </w:divBdr>
            </w:div>
            <w:div w:id="80296208">
              <w:marLeft w:val="0"/>
              <w:marRight w:val="0"/>
              <w:marTop w:val="0"/>
              <w:marBottom w:val="0"/>
              <w:divBdr>
                <w:top w:val="none" w:sz="0" w:space="0" w:color="auto"/>
                <w:left w:val="none" w:sz="0" w:space="0" w:color="auto"/>
                <w:bottom w:val="none" w:sz="0" w:space="0" w:color="auto"/>
                <w:right w:val="none" w:sz="0" w:space="0" w:color="auto"/>
              </w:divBdr>
            </w:div>
            <w:div w:id="1096753710">
              <w:marLeft w:val="0"/>
              <w:marRight w:val="0"/>
              <w:marTop w:val="0"/>
              <w:marBottom w:val="0"/>
              <w:divBdr>
                <w:top w:val="none" w:sz="0" w:space="0" w:color="auto"/>
                <w:left w:val="none" w:sz="0" w:space="0" w:color="auto"/>
                <w:bottom w:val="none" w:sz="0" w:space="0" w:color="auto"/>
                <w:right w:val="none" w:sz="0" w:space="0" w:color="auto"/>
              </w:divBdr>
            </w:div>
            <w:div w:id="1207451574">
              <w:marLeft w:val="0"/>
              <w:marRight w:val="0"/>
              <w:marTop w:val="0"/>
              <w:marBottom w:val="0"/>
              <w:divBdr>
                <w:top w:val="none" w:sz="0" w:space="0" w:color="auto"/>
                <w:left w:val="none" w:sz="0" w:space="0" w:color="auto"/>
                <w:bottom w:val="none" w:sz="0" w:space="0" w:color="auto"/>
                <w:right w:val="none" w:sz="0" w:space="0" w:color="auto"/>
              </w:divBdr>
            </w:div>
            <w:div w:id="1147819096">
              <w:marLeft w:val="0"/>
              <w:marRight w:val="0"/>
              <w:marTop w:val="0"/>
              <w:marBottom w:val="0"/>
              <w:divBdr>
                <w:top w:val="none" w:sz="0" w:space="0" w:color="auto"/>
                <w:left w:val="none" w:sz="0" w:space="0" w:color="auto"/>
                <w:bottom w:val="none" w:sz="0" w:space="0" w:color="auto"/>
                <w:right w:val="none" w:sz="0" w:space="0" w:color="auto"/>
              </w:divBdr>
            </w:div>
            <w:div w:id="1123109945">
              <w:marLeft w:val="0"/>
              <w:marRight w:val="0"/>
              <w:marTop w:val="0"/>
              <w:marBottom w:val="0"/>
              <w:divBdr>
                <w:top w:val="none" w:sz="0" w:space="0" w:color="auto"/>
                <w:left w:val="none" w:sz="0" w:space="0" w:color="auto"/>
                <w:bottom w:val="none" w:sz="0" w:space="0" w:color="auto"/>
                <w:right w:val="none" w:sz="0" w:space="0" w:color="auto"/>
              </w:divBdr>
            </w:div>
            <w:div w:id="1336573647">
              <w:marLeft w:val="0"/>
              <w:marRight w:val="0"/>
              <w:marTop w:val="0"/>
              <w:marBottom w:val="0"/>
              <w:divBdr>
                <w:top w:val="none" w:sz="0" w:space="0" w:color="auto"/>
                <w:left w:val="none" w:sz="0" w:space="0" w:color="auto"/>
                <w:bottom w:val="none" w:sz="0" w:space="0" w:color="auto"/>
                <w:right w:val="none" w:sz="0" w:space="0" w:color="auto"/>
              </w:divBdr>
            </w:div>
            <w:div w:id="2017883407">
              <w:marLeft w:val="0"/>
              <w:marRight w:val="0"/>
              <w:marTop w:val="0"/>
              <w:marBottom w:val="0"/>
              <w:divBdr>
                <w:top w:val="none" w:sz="0" w:space="0" w:color="auto"/>
                <w:left w:val="none" w:sz="0" w:space="0" w:color="auto"/>
                <w:bottom w:val="none" w:sz="0" w:space="0" w:color="auto"/>
                <w:right w:val="none" w:sz="0" w:space="0" w:color="auto"/>
              </w:divBdr>
            </w:div>
            <w:div w:id="1799303467">
              <w:marLeft w:val="0"/>
              <w:marRight w:val="0"/>
              <w:marTop w:val="0"/>
              <w:marBottom w:val="0"/>
              <w:divBdr>
                <w:top w:val="none" w:sz="0" w:space="0" w:color="auto"/>
                <w:left w:val="none" w:sz="0" w:space="0" w:color="auto"/>
                <w:bottom w:val="none" w:sz="0" w:space="0" w:color="auto"/>
                <w:right w:val="none" w:sz="0" w:space="0" w:color="auto"/>
              </w:divBdr>
            </w:div>
            <w:div w:id="1482698631">
              <w:marLeft w:val="0"/>
              <w:marRight w:val="0"/>
              <w:marTop w:val="0"/>
              <w:marBottom w:val="0"/>
              <w:divBdr>
                <w:top w:val="none" w:sz="0" w:space="0" w:color="auto"/>
                <w:left w:val="none" w:sz="0" w:space="0" w:color="auto"/>
                <w:bottom w:val="none" w:sz="0" w:space="0" w:color="auto"/>
                <w:right w:val="none" w:sz="0" w:space="0" w:color="auto"/>
              </w:divBdr>
            </w:div>
            <w:div w:id="1796411690">
              <w:marLeft w:val="0"/>
              <w:marRight w:val="0"/>
              <w:marTop w:val="0"/>
              <w:marBottom w:val="0"/>
              <w:divBdr>
                <w:top w:val="none" w:sz="0" w:space="0" w:color="auto"/>
                <w:left w:val="none" w:sz="0" w:space="0" w:color="auto"/>
                <w:bottom w:val="none" w:sz="0" w:space="0" w:color="auto"/>
                <w:right w:val="none" w:sz="0" w:space="0" w:color="auto"/>
              </w:divBdr>
            </w:div>
            <w:div w:id="2139493131">
              <w:marLeft w:val="0"/>
              <w:marRight w:val="0"/>
              <w:marTop w:val="0"/>
              <w:marBottom w:val="0"/>
              <w:divBdr>
                <w:top w:val="none" w:sz="0" w:space="0" w:color="auto"/>
                <w:left w:val="none" w:sz="0" w:space="0" w:color="auto"/>
                <w:bottom w:val="none" w:sz="0" w:space="0" w:color="auto"/>
                <w:right w:val="none" w:sz="0" w:space="0" w:color="auto"/>
              </w:divBdr>
            </w:div>
            <w:div w:id="276496524">
              <w:marLeft w:val="0"/>
              <w:marRight w:val="0"/>
              <w:marTop w:val="0"/>
              <w:marBottom w:val="0"/>
              <w:divBdr>
                <w:top w:val="none" w:sz="0" w:space="0" w:color="auto"/>
                <w:left w:val="none" w:sz="0" w:space="0" w:color="auto"/>
                <w:bottom w:val="none" w:sz="0" w:space="0" w:color="auto"/>
                <w:right w:val="none" w:sz="0" w:space="0" w:color="auto"/>
              </w:divBdr>
            </w:div>
            <w:div w:id="236526163">
              <w:marLeft w:val="0"/>
              <w:marRight w:val="0"/>
              <w:marTop w:val="0"/>
              <w:marBottom w:val="0"/>
              <w:divBdr>
                <w:top w:val="none" w:sz="0" w:space="0" w:color="auto"/>
                <w:left w:val="none" w:sz="0" w:space="0" w:color="auto"/>
                <w:bottom w:val="none" w:sz="0" w:space="0" w:color="auto"/>
                <w:right w:val="none" w:sz="0" w:space="0" w:color="auto"/>
              </w:divBdr>
            </w:div>
            <w:div w:id="1749961941">
              <w:marLeft w:val="0"/>
              <w:marRight w:val="0"/>
              <w:marTop w:val="0"/>
              <w:marBottom w:val="0"/>
              <w:divBdr>
                <w:top w:val="none" w:sz="0" w:space="0" w:color="auto"/>
                <w:left w:val="none" w:sz="0" w:space="0" w:color="auto"/>
                <w:bottom w:val="none" w:sz="0" w:space="0" w:color="auto"/>
                <w:right w:val="none" w:sz="0" w:space="0" w:color="auto"/>
              </w:divBdr>
            </w:div>
            <w:div w:id="523441194">
              <w:marLeft w:val="0"/>
              <w:marRight w:val="0"/>
              <w:marTop w:val="0"/>
              <w:marBottom w:val="0"/>
              <w:divBdr>
                <w:top w:val="none" w:sz="0" w:space="0" w:color="auto"/>
                <w:left w:val="none" w:sz="0" w:space="0" w:color="auto"/>
                <w:bottom w:val="none" w:sz="0" w:space="0" w:color="auto"/>
                <w:right w:val="none" w:sz="0" w:space="0" w:color="auto"/>
              </w:divBdr>
            </w:div>
            <w:div w:id="609900998">
              <w:marLeft w:val="0"/>
              <w:marRight w:val="0"/>
              <w:marTop w:val="0"/>
              <w:marBottom w:val="0"/>
              <w:divBdr>
                <w:top w:val="none" w:sz="0" w:space="0" w:color="auto"/>
                <w:left w:val="none" w:sz="0" w:space="0" w:color="auto"/>
                <w:bottom w:val="none" w:sz="0" w:space="0" w:color="auto"/>
                <w:right w:val="none" w:sz="0" w:space="0" w:color="auto"/>
              </w:divBdr>
            </w:div>
            <w:div w:id="507984926">
              <w:marLeft w:val="0"/>
              <w:marRight w:val="0"/>
              <w:marTop w:val="0"/>
              <w:marBottom w:val="0"/>
              <w:divBdr>
                <w:top w:val="none" w:sz="0" w:space="0" w:color="auto"/>
                <w:left w:val="none" w:sz="0" w:space="0" w:color="auto"/>
                <w:bottom w:val="none" w:sz="0" w:space="0" w:color="auto"/>
                <w:right w:val="none" w:sz="0" w:space="0" w:color="auto"/>
              </w:divBdr>
            </w:div>
            <w:div w:id="1585190917">
              <w:marLeft w:val="0"/>
              <w:marRight w:val="0"/>
              <w:marTop w:val="0"/>
              <w:marBottom w:val="0"/>
              <w:divBdr>
                <w:top w:val="none" w:sz="0" w:space="0" w:color="auto"/>
                <w:left w:val="none" w:sz="0" w:space="0" w:color="auto"/>
                <w:bottom w:val="none" w:sz="0" w:space="0" w:color="auto"/>
                <w:right w:val="none" w:sz="0" w:space="0" w:color="auto"/>
              </w:divBdr>
            </w:div>
            <w:div w:id="251552633">
              <w:marLeft w:val="0"/>
              <w:marRight w:val="0"/>
              <w:marTop w:val="0"/>
              <w:marBottom w:val="0"/>
              <w:divBdr>
                <w:top w:val="none" w:sz="0" w:space="0" w:color="auto"/>
                <w:left w:val="none" w:sz="0" w:space="0" w:color="auto"/>
                <w:bottom w:val="none" w:sz="0" w:space="0" w:color="auto"/>
                <w:right w:val="none" w:sz="0" w:space="0" w:color="auto"/>
              </w:divBdr>
            </w:div>
            <w:div w:id="800999869">
              <w:marLeft w:val="0"/>
              <w:marRight w:val="0"/>
              <w:marTop w:val="0"/>
              <w:marBottom w:val="0"/>
              <w:divBdr>
                <w:top w:val="none" w:sz="0" w:space="0" w:color="auto"/>
                <w:left w:val="none" w:sz="0" w:space="0" w:color="auto"/>
                <w:bottom w:val="none" w:sz="0" w:space="0" w:color="auto"/>
                <w:right w:val="none" w:sz="0" w:space="0" w:color="auto"/>
              </w:divBdr>
            </w:div>
            <w:div w:id="2062973624">
              <w:marLeft w:val="0"/>
              <w:marRight w:val="0"/>
              <w:marTop w:val="0"/>
              <w:marBottom w:val="0"/>
              <w:divBdr>
                <w:top w:val="none" w:sz="0" w:space="0" w:color="auto"/>
                <w:left w:val="none" w:sz="0" w:space="0" w:color="auto"/>
                <w:bottom w:val="none" w:sz="0" w:space="0" w:color="auto"/>
                <w:right w:val="none" w:sz="0" w:space="0" w:color="auto"/>
              </w:divBdr>
            </w:div>
            <w:div w:id="167255161">
              <w:marLeft w:val="0"/>
              <w:marRight w:val="0"/>
              <w:marTop w:val="0"/>
              <w:marBottom w:val="0"/>
              <w:divBdr>
                <w:top w:val="none" w:sz="0" w:space="0" w:color="auto"/>
                <w:left w:val="none" w:sz="0" w:space="0" w:color="auto"/>
                <w:bottom w:val="none" w:sz="0" w:space="0" w:color="auto"/>
                <w:right w:val="none" w:sz="0" w:space="0" w:color="auto"/>
              </w:divBdr>
            </w:div>
            <w:div w:id="1888252457">
              <w:marLeft w:val="0"/>
              <w:marRight w:val="0"/>
              <w:marTop w:val="0"/>
              <w:marBottom w:val="0"/>
              <w:divBdr>
                <w:top w:val="none" w:sz="0" w:space="0" w:color="auto"/>
                <w:left w:val="none" w:sz="0" w:space="0" w:color="auto"/>
                <w:bottom w:val="none" w:sz="0" w:space="0" w:color="auto"/>
                <w:right w:val="none" w:sz="0" w:space="0" w:color="auto"/>
              </w:divBdr>
            </w:div>
            <w:div w:id="913513025">
              <w:marLeft w:val="0"/>
              <w:marRight w:val="0"/>
              <w:marTop w:val="0"/>
              <w:marBottom w:val="0"/>
              <w:divBdr>
                <w:top w:val="none" w:sz="0" w:space="0" w:color="auto"/>
                <w:left w:val="none" w:sz="0" w:space="0" w:color="auto"/>
                <w:bottom w:val="none" w:sz="0" w:space="0" w:color="auto"/>
                <w:right w:val="none" w:sz="0" w:space="0" w:color="auto"/>
              </w:divBdr>
            </w:div>
            <w:div w:id="942685872">
              <w:marLeft w:val="0"/>
              <w:marRight w:val="0"/>
              <w:marTop w:val="0"/>
              <w:marBottom w:val="0"/>
              <w:divBdr>
                <w:top w:val="none" w:sz="0" w:space="0" w:color="auto"/>
                <w:left w:val="none" w:sz="0" w:space="0" w:color="auto"/>
                <w:bottom w:val="none" w:sz="0" w:space="0" w:color="auto"/>
                <w:right w:val="none" w:sz="0" w:space="0" w:color="auto"/>
              </w:divBdr>
            </w:div>
            <w:div w:id="27528912">
              <w:marLeft w:val="0"/>
              <w:marRight w:val="0"/>
              <w:marTop w:val="0"/>
              <w:marBottom w:val="0"/>
              <w:divBdr>
                <w:top w:val="none" w:sz="0" w:space="0" w:color="auto"/>
                <w:left w:val="none" w:sz="0" w:space="0" w:color="auto"/>
                <w:bottom w:val="none" w:sz="0" w:space="0" w:color="auto"/>
                <w:right w:val="none" w:sz="0" w:space="0" w:color="auto"/>
              </w:divBdr>
            </w:div>
            <w:div w:id="1298532283">
              <w:marLeft w:val="0"/>
              <w:marRight w:val="0"/>
              <w:marTop w:val="0"/>
              <w:marBottom w:val="0"/>
              <w:divBdr>
                <w:top w:val="none" w:sz="0" w:space="0" w:color="auto"/>
                <w:left w:val="none" w:sz="0" w:space="0" w:color="auto"/>
                <w:bottom w:val="none" w:sz="0" w:space="0" w:color="auto"/>
                <w:right w:val="none" w:sz="0" w:space="0" w:color="auto"/>
              </w:divBdr>
            </w:div>
            <w:div w:id="491336278">
              <w:marLeft w:val="0"/>
              <w:marRight w:val="0"/>
              <w:marTop w:val="0"/>
              <w:marBottom w:val="0"/>
              <w:divBdr>
                <w:top w:val="none" w:sz="0" w:space="0" w:color="auto"/>
                <w:left w:val="none" w:sz="0" w:space="0" w:color="auto"/>
                <w:bottom w:val="none" w:sz="0" w:space="0" w:color="auto"/>
                <w:right w:val="none" w:sz="0" w:space="0" w:color="auto"/>
              </w:divBdr>
            </w:div>
            <w:div w:id="398675076">
              <w:marLeft w:val="0"/>
              <w:marRight w:val="0"/>
              <w:marTop w:val="0"/>
              <w:marBottom w:val="0"/>
              <w:divBdr>
                <w:top w:val="none" w:sz="0" w:space="0" w:color="auto"/>
                <w:left w:val="none" w:sz="0" w:space="0" w:color="auto"/>
                <w:bottom w:val="none" w:sz="0" w:space="0" w:color="auto"/>
                <w:right w:val="none" w:sz="0" w:space="0" w:color="auto"/>
              </w:divBdr>
            </w:div>
            <w:div w:id="2013097764">
              <w:marLeft w:val="0"/>
              <w:marRight w:val="0"/>
              <w:marTop w:val="0"/>
              <w:marBottom w:val="0"/>
              <w:divBdr>
                <w:top w:val="none" w:sz="0" w:space="0" w:color="auto"/>
                <w:left w:val="none" w:sz="0" w:space="0" w:color="auto"/>
                <w:bottom w:val="none" w:sz="0" w:space="0" w:color="auto"/>
                <w:right w:val="none" w:sz="0" w:space="0" w:color="auto"/>
              </w:divBdr>
            </w:div>
            <w:div w:id="1557282030">
              <w:marLeft w:val="0"/>
              <w:marRight w:val="0"/>
              <w:marTop w:val="0"/>
              <w:marBottom w:val="0"/>
              <w:divBdr>
                <w:top w:val="none" w:sz="0" w:space="0" w:color="auto"/>
                <w:left w:val="none" w:sz="0" w:space="0" w:color="auto"/>
                <w:bottom w:val="none" w:sz="0" w:space="0" w:color="auto"/>
                <w:right w:val="none" w:sz="0" w:space="0" w:color="auto"/>
              </w:divBdr>
            </w:div>
            <w:div w:id="388919649">
              <w:marLeft w:val="0"/>
              <w:marRight w:val="0"/>
              <w:marTop w:val="0"/>
              <w:marBottom w:val="0"/>
              <w:divBdr>
                <w:top w:val="none" w:sz="0" w:space="0" w:color="auto"/>
                <w:left w:val="none" w:sz="0" w:space="0" w:color="auto"/>
                <w:bottom w:val="none" w:sz="0" w:space="0" w:color="auto"/>
                <w:right w:val="none" w:sz="0" w:space="0" w:color="auto"/>
              </w:divBdr>
            </w:div>
            <w:div w:id="1342396016">
              <w:marLeft w:val="0"/>
              <w:marRight w:val="0"/>
              <w:marTop w:val="0"/>
              <w:marBottom w:val="0"/>
              <w:divBdr>
                <w:top w:val="none" w:sz="0" w:space="0" w:color="auto"/>
                <w:left w:val="none" w:sz="0" w:space="0" w:color="auto"/>
                <w:bottom w:val="none" w:sz="0" w:space="0" w:color="auto"/>
                <w:right w:val="none" w:sz="0" w:space="0" w:color="auto"/>
              </w:divBdr>
            </w:div>
            <w:div w:id="888959160">
              <w:marLeft w:val="0"/>
              <w:marRight w:val="0"/>
              <w:marTop w:val="0"/>
              <w:marBottom w:val="0"/>
              <w:divBdr>
                <w:top w:val="none" w:sz="0" w:space="0" w:color="auto"/>
                <w:left w:val="none" w:sz="0" w:space="0" w:color="auto"/>
                <w:bottom w:val="none" w:sz="0" w:space="0" w:color="auto"/>
                <w:right w:val="none" w:sz="0" w:space="0" w:color="auto"/>
              </w:divBdr>
            </w:div>
            <w:div w:id="2015305603">
              <w:marLeft w:val="0"/>
              <w:marRight w:val="0"/>
              <w:marTop w:val="0"/>
              <w:marBottom w:val="0"/>
              <w:divBdr>
                <w:top w:val="none" w:sz="0" w:space="0" w:color="auto"/>
                <w:left w:val="none" w:sz="0" w:space="0" w:color="auto"/>
                <w:bottom w:val="none" w:sz="0" w:space="0" w:color="auto"/>
                <w:right w:val="none" w:sz="0" w:space="0" w:color="auto"/>
              </w:divBdr>
            </w:div>
            <w:div w:id="2110471099">
              <w:marLeft w:val="0"/>
              <w:marRight w:val="0"/>
              <w:marTop w:val="0"/>
              <w:marBottom w:val="0"/>
              <w:divBdr>
                <w:top w:val="none" w:sz="0" w:space="0" w:color="auto"/>
                <w:left w:val="none" w:sz="0" w:space="0" w:color="auto"/>
                <w:bottom w:val="none" w:sz="0" w:space="0" w:color="auto"/>
                <w:right w:val="none" w:sz="0" w:space="0" w:color="auto"/>
              </w:divBdr>
            </w:div>
            <w:div w:id="3275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4919">
      <w:bodyDiv w:val="1"/>
      <w:marLeft w:val="0"/>
      <w:marRight w:val="0"/>
      <w:marTop w:val="0"/>
      <w:marBottom w:val="0"/>
      <w:divBdr>
        <w:top w:val="none" w:sz="0" w:space="0" w:color="auto"/>
        <w:left w:val="none" w:sz="0" w:space="0" w:color="auto"/>
        <w:bottom w:val="none" w:sz="0" w:space="0" w:color="auto"/>
        <w:right w:val="none" w:sz="0" w:space="0" w:color="auto"/>
      </w:divBdr>
    </w:div>
    <w:div w:id="1830290589">
      <w:bodyDiv w:val="1"/>
      <w:marLeft w:val="0"/>
      <w:marRight w:val="0"/>
      <w:marTop w:val="0"/>
      <w:marBottom w:val="0"/>
      <w:divBdr>
        <w:top w:val="none" w:sz="0" w:space="0" w:color="auto"/>
        <w:left w:val="none" w:sz="0" w:space="0" w:color="auto"/>
        <w:bottom w:val="none" w:sz="0" w:space="0" w:color="auto"/>
        <w:right w:val="none" w:sz="0" w:space="0" w:color="auto"/>
      </w:divBdr>
    </w:div>
    <w:div w:id="1833593941">
      <w:bodyDiv w:val="1"/>
      <w:marLeft w:val="0"/>
      <w:marRight w:val="0"/>
      <w:marTop w:val="0"/>
      <w:marBottom w:val="0"/>
      <w:divBdr>
        <w:top w:val="none" w:sz="0" w:space="0" w:color="auto"/>
        <w:left w:val="none" w:sz="0" w:space="0" w:color="auto"/>
        <w:bottom w:val="none" w:sz="0" w:space="0" w:color="auto"/>
        <w:right w:val="none" w:sz="0" w:space="0" w:color="auto"/>
      </w:divBdr>
      <w:divsChild>
        <w:div w:id="306128104">
          <w:marLeft w:val="0"/>
          <w:marRight w:val="0"/>
          <w:marTop w:val="0"/>
          <w:marBottom w:val="0"/>
          <w:divBdr>
            <w:top w:val="none" w:sz="0" w:space="0" w:color="auto"/>
            <w:left w:val="none" w:sz="0" w:space="0" w:color="auto"/>
            <w:bottom w:val="none" w:sz="0" w:space="0" w:color="auto"/>
            <w:right w:val="none" w:sz="0" w:space="0" w:color="auto"/>
          </w:divBdr>
          <w:divsChild>
            <w:div w:id="778179920">
              <w:marLeft w:val="0"/>
              <w:marRight w:val="0"/>
              <w:marTop w:val="0"/>
              <w:marBottom w:val="0"/>
              <w:divBdr>
                <w:top w:val="none" w:sz="0" w:space="0" w:color="auto"/>
                <w:left w:val="none" w:sz="0" w:space="0" w:color="auto"/>
                <w:bottom w:val="none" w:sz="0" w:space="0" w:color="auto"/>
                <w:right w:val="none" w:sz="0" w:space="0" w:color="auto"/>
              </w:divBdr>
            </w:div>
            <w:div w:id="537396248">
              <w:marLeft w:val="0"/>
              <w:marRight w:val="0"/>
              <w:marTop w:val="0"/>
              <w:marBottom w:val="0"/>
              <w:divBdr>
                <w:top w:val="none" w:sz="0" w:space="0" w:color="auto"/>
                <w:left w:val="none" w:sz="0" w:space="0" w:color="auto"/>
                <w:bottom w:val="none" w:sz="0" w:space="0" w:color="auto"/>
                <w:right w:val="none" w:sz="0" w:space="0" w:color="auto"/>
              </w:divBdr>
            </w:div>
            <w:div w:id="656152318">
              <w:marLeft w:val="0"/>
              <w:marRight w:val="0"/>
              <w:marTop w:val="0"/>
              <w:marBottom w:val="0"/>
              <w:divBdr>
                <w:top w:val="none" w:sz="0" w:space="0" w:color="auto"/>
                <w:left w:val="none" w:sz="0" w:space="0" w:color="auto"/>
                <w:bottom w:val="none" w:sz="0" w:space="0" w:color="auto"/>
                <w:right w:val="none" w:sz="0" w:space="0" w:color="auto"/>
              </w:divBdr>
            </w:div>
            <w:div w:id="321130548">
              <w:marLeft w:val="0"/>
              <w:marRight w:val="0"/>
              <w:marTop w:val="0"/>
              <w:marBottom w:val="0"/>
              <w:divBdr>
                <w:top w:val="none" w:sz="0" w:space="0" w:color="auto"/>
                <w:left w:val="none" w:sz="0" w:space="0" w:color="auto"/>
                <w:bottom w:val="none" w:sz="0" w:space="0" w:color="auto"/>
                <w:right w:val="none" w:sz="0" w:space="0" w:color="auto"/>
              </w:divBdr>
            </w:div>
            <w:div w:id="867835460">
              <w:marLeft w:val="0"/>
              <w:marRight w:val="0"/>
              <w:marTop w:val="0"/>
              <w:marBottom w:val="0"/>
              <w:divBdr>
                <w:top w:val="none" w:sz="0" w:space="0" w:color="auto"/>
                <w:left w:val="none" w:sz="0" w:space="0" w:color="auto"/>
                <w:bottom w:val="none" w:sz="0" w:space="0" w:color="auto"/>
                <w:right w:val="none" w:sz="0" w:space="0" w:color="auto"/>
              </w:divBdr>
            </w:div>
            <w:div w:id="811212260">
              <w:marLeft w:val="0"/>
              <w:marRight w:val="0"/>
              <w:marTop w:val="0"/>
              <w:marBottom w:val="0"/>
              <w:divBdr>
                <w:top w:val="none" w:sz="0" w:space="0" w:color="auto"/>
                <w:left w:val="none" w:sz="0" w:space="0" w:color="auto"/>
                <w:bottom w:val="none" w:sz="0" w:space="0" w:color="auto"/>
                <w:right w:val="none" w:sz="0" w:space="0" w:color="auto"/>
              </w:divBdr>
            </w:div>
            <w:div w:id="1322585897">
              <w:marLeft w:val="0"/>
              <w:marRight w:val="0"/>
              <w:marTop w:val="0"/>
              <w:marBottom w:val="0"/>
              <w:divBdr>
                <w:top w:val="none" w:sz="0" w:space="0" w:color="auto"/>
                <w:left w:val="none" w:sz="0" w:space="0" w:color="auto"/>
                <w:bottom w:val="none" w:sz="0" w:space="0" w:color="auto"/>
                <w:right w:val="none" w:sz="0" w:space="0" w:color="auto"/>
              </w:divBdr>
            </w:div>
            <w:div w:id="560217025">
              <w:marLeft w:val="0"/>
              <w:marRight w:val="0"/>
              <w:marTop w:val="0"/>
              <w:marBottom w:val="0"/>
              <w:divBdr>
                <w:top w:val="none" w:sz="0" w:space="0" w:color="auto"/>
                <w:left w:val="none" w:sz="0" w:space="0" w:color="auto"/>
                <w:bottom w:val="none" w:sz="0" w:space="0" w:color="auto"/>
                <w:right w:val="none" w:sz="0" w:space="0" w:color="auto"/>
              </w:divBdr>
            </w:div>
            <w:div w:id="1798596944">
              <w:marLeft w:val="0"/>
              <w:marRight w:val="0"/>
              <w:marTop w:val="0"/>
              <w:marBottom w:val="0"/>
              <w:divBdr>
                <w:top w:val="none" w:sz="0" w:space="0" w:color="auto"/>
                <w:left w:val="none" w:sz="0" w:space="0" w:color="auto"/>
                <w:bottom w:val="none" w:sz="0" w:space="0" w:color="auto"/>
                <w:right w:val="none" w:sz="0" w:space="0" w:color="auto"/>
              </w:divBdr>
            </w:div>
            <w:div w:id="1102072187">
              <w:marLeft w:val="0"/>
              <w:marRight w:val="0"/>
              <w:marTop w:val="0"/>
              <w:marBottom w:val="0"/>
              <w:divBdr>
                <w:top w:val="none" w:sz="0" w:space="0" w:color="auto"/>
                <w:left w:val="none" w:sz="0" w:space="0" w:color="auto"/>
                <w:bottom w:val="none" w:sz="0" w:space="0" w:color="auto"/>
                <w:right w:val="none" w:sz="0" w:space="0" w:color="auto"/>
              </w:divBdr>
            </w:div>
            <w:div w:id="83502382">
              <w:marLeft w:val="0"/>
              <w:marRight w:val="0"/>
              <w:marTop w:val="0"/>
              <w:marBottom w:val="0"/>
              <w:divBdr>
                <w:top w:val="none" w:sz="0" w:space="0" w:color="auto"/>
                <w:left w:val="none" w:sz="0" w:space="0" w:color="auto"/>
                <w:bottom w:val="none" w:sz="0" w:space="0" w:color="auto"/>
                <w:right w:val="none" w:sz="0" w:space="0" w:color="auto"/>
              </w:divBdr>
            </w:div>
            <w:div w:id="1885678875">
              <w:marLeft w:val="0"/>
              <w:marRight w:val="0"/>
              <w:marTop w:val="0"/>
              <w:marBottom w:val="0"/>
              <w:divBdr>
                <w:top w:val="none" w:sz="0" w:space="0" w:color="auto"/>
                <w:left w:val="none" w:sz="0" w:space="0" w:color="auto"/>
                <w:bottom w:val="none" w:sz="0" w:space="0" w:color="auto"/>
                <w:right w:val="none" w:sz="0" w:space="0" w:color="auto"/>
              </w:divBdr>
            </w:div>
            <w:div w:id="1250533">
              <w:marLeft w:val="0"/>
              <w:marRight w:val="0"/>
              <w:marTop w:val="0"/>
              <w:marBottom w:val="0"/>
              <w:divBdr>
                <w:top w:val="none" w:sz="0" w:space="0" w:color="auto"/>
                <w:left w:val="none" w:sz="0" w:space="0" w:color="auto"/>
                <w:bottom w:val="none" w:sz="0" w:space="0" w:color="auto"/>
                <w:right w:val="none" w:sz="0" w:space="0" w:color="auto"/>
              </w:divBdr>
            </w:div>
            <w:div w:id="616988379">
              <w:marLeft w:val="0"/>
              <w:marRight w:val="0"/>
              <w:marTop w:val="0"/>
              <w:marBottom w:val="0"/>
              <w:divBdr>
                <w:top w:val="none" w:sz="0" w:space="0" w:color="auto"/>
                <w:left w:val="none" w:sz="0" w:space="0" w:color="auto"/>
                <w:bottom w:val="none" w:sz="0" w:space="0" w:color="auto"/>
                <w:right w:val="none" w:sz="0" w:space="0" w:color="auto"/>
              </w:divBdr>
            </w:div>
            <w:div w:id="1379553124">
              <w:marLeft w:val="0"/>
              <w:marRight w:val="0"/>
              <w:marTop w:val="0"/>
              <w:marBottom w:val="0"/>
              <w:divBdr>
                <w:top w:val="none" w:sz="0" w:space="0" w:color="auto"/>
                <w:left w:val="none" w:sz="0" w:space="0" w:color="auto"/>
                <w:bottom w:val="none" w:sz="0" w:space="0" w:color="auto"/>
                <w:right w:val="none" w:sz="0" w:space="0" w:color="auto"/>
              </w:divBdr>
            </w:div>
            <w:div w:id="1379891726">
              <w:marLeft w:val="0"/>
              <w:marRight w:val="0"/>
              <w:marTop w:val="0"/>
              <w:marBottom w:val="0"/>
              <w:divBdr>
                <w:top w:val="none" w:sz="0" w:space="0" w:color="auto"/>
                <w:left w:val="none" w:sz="0" w:space="0" w:color="auto"/>
                <w:bottom w:val="none" w:sz="0" w:space="0" w:color="auto"/>
                <w:right w:val="none" w:sz="0" w:space="0" w:color="auto"/>
              </w:divBdr>
            </w:div>
            <w:div w:id="76172247">
              <w:marLeft w:val="0"/>
              <w:marRight w:val="0"/>
              <w:marTop w:val="0"/>
              <w:marBottom w:val="0"/>
              <w:divBdr>
                <w:top w:val="none" w:sz="0" w:space="0" w:color="auto"/>
                <w:left w:val="none" w:sz="0" w:space="0" w:color="auto"/>
                <w:bottom w:val="none" w:sz="0" w:space="0" w:color="auto"/>
                <w:right w:val="none" w:sz="0" w:space="0" w:color="auto"/>
              </w:divBdr>
            </w:div>
            <w:div w:id="150558470">
              <w:marLeft w:val="0"/>
              <w:marRight w:val="0"/>
              <w:marTop w:val="0"/>
              <w:marBottom w:val="0"/>
              <w:divBdr>
                <w:top w:val="none" w:sz="0" w:space="0" w:color="auto"/>
                <w:left w:val="none" w:sz="0" w:space="0" w:color="auto"/>
                <w:bottom w:val="none" w:sz="0" w:space="0" w:color="auto"/>
                <w:right w:val="none" w:sz="0" w:space="0" w:color="auto"/>
              </w:divBdr>
            </w:div>
            <w:div w:id="405811344">
              <w:marLeft w:val="0"/>
              <w:marRight w:val="0"/>
              <w:marTop w:val="0"/>
              <w:marBottom w:val="0"/>
              <w:divBdr>
                <w:top w:val="none" w:sz="0" w:space="0" w:color="auto"/>
                <w:left w:val="none" w:sz="0" w:space="0" w:color="auto"/>
                <w:bottom w:val="none" w:sz="0" w:space="0" w:color="auto"/>
                <w:right w:val="none" w:sz="0" w:space="0" w:color="auto"/>
              </w:divBdr>
            </w:div>
            <w:div w:id="1465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5848">
      <w:bodyDiv w:val="1"/>
      <w:marLeft w:val="0"/>
      <w:marRight w:val="0"/>
      <w:marTop w:val="0"/>
      <w:marBottom w:val="0"/>
      <w:divBdr>
        <w:top w:val="none" w:sz="0" w:space="0" w:color="auto"/>
        <w:left w:val="none" w:sz="0" w:space="0" w:color="auto"/>
        <w:bottom w:val="none" w:sz="0" w:space="0" w:color="auto"/>
        <w:right w:val="none" w:sz="0" w:space="0" w:color="auto"/>
      </w:divBdr>
    </w:div>
    <w:div w:id="1928028627">
      <w:bodyDiv w:val="1"/>
      <w:marLeft w:val="0"/>
      <w:marRight w:val="0"/>
      <w:marTop w:val="0"/>
      <w:marBottom w:val="0"/>
      <w:divBdr>
        <w:top w:val="none" w:sz="0" w:space="0" w:color="auto"/>
        <w:left w:val="none" w:sz="0" w:space="0" w:color="auto"/>
        <w:bottom w:val="none" w:sz="0" w:space="0" w:color="auto"/>
        <w:right w:val="none" w:sz="0" w:space="0" w:color="auto"/>
      </w:divBdr>
      <w:divsChild>
        <w:div w:id="1886330825">
          <w:marLeft w:val="0"/>
          <w:marRight w:val="0"/>
          <w:marTop w:val="0"/>
          <w:marBottom w:val="0"/>
          <w:divBdr>
            <w:top w:val="none" w:sz="0" w:space="0" w:color="auto"/>
            <w:left w:val="none" w:sz="0" w:space="0" w:color="auto"/>
            <w:bottom w:val="none" w:sz="0" w:space="0" w:color="auto"/>
            <w:right w:val="none" w:sz="0" w:space="0" w:color="auto"/>
          </w:divBdr>
          <w:divsChild>
            <w:div w:id="123932055">
              <w:marLeft w:val="0"/>
              <w:marRight w:val="0"/>
              <w:marTop w:val="0"/>
              <w:marBottom w:val="0"/>
              <w:divBdr>
                <w:top w:val="none" w:sz="0" w:space="0" w:color="auto"/>
                <w:left w:val="none" w:sz="0" w:space="0" w:color="auto"/>
                <w:bottom w:val="none" w:sz="0" w:space="0" w:color="auto"/>
                <w:right w:val="none" w:sz="0" w:space="0" w:color="auto"/>
              </w:divBdr>
            </w:div>
            <w:div w:id="1386295739">
              <w:marLeft w:val="0"/>
              <w:marRight w:val="0"/>
              <w:marTop w:val="0"/>
              <w:marBottom w:val="0"/>
              <w:divBdr>
                <w:top w:val="none" w:sz="0" w:space="0" w:color="auto"/>
                <w:left w:val="none" w:sz="0" w:space="0" w:color="auto"/>
                <w:bottom w:val="none" w:sz="0" w:space="0" w:color="auto"/>
                <w:right w:val="none" w:sz="0" w:space="0" w:color="auto"/>
              </w:divBdr>
            </w:div>
            <w:div w:id="1915043861">
              <w:marLeft w:val="0"/>
              <w:marRight w:val="0"/>
              <w:marTop w:val="0"/>
              <w:marBottom w:val="0"/>
              <w:divBdr>
                <w:top w:val="none" w:sz="0" w:space="0" w:color="auto"/>
                <w:left w:val="none" w:sz="0" w:space="0" w:color="auto"/>
                <w:bottom w:val="none" w:sz="0" w:space="0" w:color="auto"/>
                <w:right w:val="none" w:sz="0" w:space="0" w:color="auto"/>
              </w:divBdr>
            </w:div>
            <w:div w:id="2102025397">
              <w:marLeft w:val="0"/>
              <w:marRight w:val="0"/>
              <w:marTop w:val="0"/>
              <w:marBottom w:val="0"/>
              <w:divBdr>
                <w:top w:val="none" w:sz="0" w:space="0" w:color="auto"/>
                <w:left w:val="none" w:sz="0" w:space="0" w:color="auto"/>
                <w:bottom w:val="none" w:sz="0" w:space="0" w:color="auto"/>
                <w:right w:val="none" w:sz="0" w:space="0" w:color="auto"/>
              </w:divBdr>
            </w:div>
            <w:div w:id="694504316">
              <w:marLeft w:val="0"/>
              <w:marRight w:val="0"/>
              <w:marTop w:val="0"/>
              <w:marBottom w:val="0"/>
              <w:divBdr>
                <w:top w:val="none" w:sz="0" w:space="0" w:color="auto"/>
                <w:left w:val="none" w:sz="0" w:space="0" w:color="auto"/>
                <w:bottom w:val="none" w:sz="0" w:space="0" w:color="auto"/>
                <w:right w:val="none" w:sz="0" w:space="0" w:color="auto"/>
              </w:divBdr>
            </w:div>
            <w:div w:id="2782031">
              <w:marLeft w:val="0"/>
              <w:marRight w:val="0"/>
              <w:marTop w:val="0"/>
              <w:marBottom w:val="0"/>
              <w:divBdr>
                <w:top w:val="none" w:sz="0" w:space="0" w:color="auto"/>
                <w:left w:val="none" w:sz="0" w:space="0" w:color="auto"/>
                <w:bottom w:val="none" w:sz="0" w:space="0" w:color="auto"/>
                <w:right w:val="none" w:sz="0" w:space="0" w:color="auto"/>
              </w:divBdr>
            </w:div>
            <w:div w:id="890579351">
              <w:marLeft w:val="0"/>
              <w:marRight w:val="0"/>
              <w:marTop w:val="0"/>
              <w:marBottom w:val="0"/>
              <w:divBdr>
                <w:top w:val="none" w:sz="0" w:space="0" w:color="auto"/>
                <w:left w:val="none" w:sz="0" w:space="0" w:color="auto"/>
                <w:bottom w:val="none" w:sz="0" w:space="0" w:color="auto"/>
                <w:right w:val="none" w:sz="0" w:space="0" w:color="auto"/>
              </w:divBdr>
            </w:div>
            <w:div w:id="605698533">
              <w:marLeft w:val="0"/>
              <w:marRight w:val="0"/>
              <w:marTop w:val="0"/>
              <w:marBottom w:val="0"/>
              <w:divBdr>
                <w:top w:val="none" w:sz="0" w:space="0" w:color="auto"/>
                <w:left w:val="none" w:sz="0" w:space="0" w:color="auto"/>
                <w:bottom w:val="none" w:sz="0" w:space="0" w:color="auto"/>
                <w:right w:val="none" w:sz="0" w:space="0" w:color="auto"/>
              </w:divBdr>
            </w:div>
            <w:div w:id="358967054">
              <w:marLeft w:val="0"/>
              <w:marRight w:val="0"/>
              <w:marTop w:val="0"/>
              <w:marBottom w:val="0"/>
              <w:divBdr>
                <w:top w:val="none" w:sz="0" w:space="0" w:color="auto"/>
                <w:left w:val="none" w:sz="0" w:space="0" w:color="auto"/>
                <w:bottom w:val="none" w:sz="0" w:space="0" w:color="auto"/>
                <w:right w:val="none" w:sz="0" w:space="0" w:color="auto"/>
              </w:divBdr>
            </w:div>
            <w:div w:id="881214211">
              <w:marLeft w:val="0"/>
              <w:marRight w:val="0"/>
              <w:marTop w:val="0"/>
              <w:marBottom w:val="0"/>
              <w:divBdr>
                <w:top w:val="none" w:sz="0" w:space="0" w:color="auto"/>
                <w:left w:val="none" w:sz="0" w:space="0" w:color="auto"/>
                <w:bottom w:val="none" w:sz="0" w:space="0" w:color="auto"/>
                <w:right w:val="none" w:sz="0" w:space="0" w:color="auto"/>
              </w:divBdr>
            </w:div>
            <w:div w:id="1559315121">
              <w:marLeft w:val="0"/>
              <w:marRight w:val="0"/>
              <w:marTop w:val="0"/>
              <w:marBottom w:val="0"/>
              <w:divBdr>
                <w:top w:val="none" w:sz="0" w:space="0" w:color="auto"/>
                <w:left w:val="none" w:sz="0" w:space="0" w:color="auto"/>
                <w:bottom w:val="none" w:sz="0" w:space="0" w:color="auto"/>
                <w:right w:val="none" w:sz="0" w:space="0" w:color="auto"/>
              </w:divBdr>
            </w:div>
            <w:div w:id="457794836">
              <w:marLeft w:val="0"/>
              <w:marRight w:val="0"/>
              <w:marTop w:val="0"/>
              <w:marBottom w:val="0"/>
              <w:divBdr>
                <w:top w:val="none" w:sz="0" w:space="0" w:color="auto"/>
                <w:left w:val="none" w:sz="0" w:space="0" w:color="auto"/>
                <w:bottom w:val="none" w:sz="0" w:space="0" w:color="auto"/>
                <w:right w:val="none" w:sz="0" w:space="0" w:color="auto"/>
              </w:divBdr>
            </w:div>
            <w:div w:id="1332414184">
              <w:marLeft w:val="0"/>
              <w:marRight w:val="0"/>
              <w:marTop w:val="0"/>
              <w:marBottom w:val="0"/>
              <w:divBdr>
                <w:top w:val="none" w:sz="0" w:space="0" w:color="auto"/>
                <w:left w:val="none" w:sz="0" w:space="0" w:color="auto"/>
                <w:bottom w:val="none" w:sz="0" w:space="0" w:color="auto"/>
                <w:right w:val="none" w:sz="0" w:space="0" w:color="auto"/>
              </w:divBdr>
            </w:div>
            <w:div w:id="2071153286">
              <w:marLeft w:val="0"/>
              <w:marRight w:val="0"/>
              <w:marTop w:val="0"/>
              <w:marBottom w:val="0"/>
              <w:divBdr>
                <w:top w:val="none" w:sz="0" w:space="0" w:color="auto"/>
                <w:left w:val="none" w:sz="0" w:space="0" w:color="auto"/>
                <w:bottom w:val="none" w:sz="0" w:space="0" w:color="auto"/>
                <w:right w:val="none" w:sz="0" w:space="0" w:color="auto"/>
              </w:divBdr>
            </w:div>
            <w:div w:id="460734983">
              <w:marLeft w:val="0"/>
              <w:marRight w:val="0"/>
              <w:marTop w:val="0"/>
              <w:marBottom w:val="0"/>
              <w:divBdr>
                <w:top w:val="none" w:sz="0" w:space="0" w:color="auto"/>
                <w:left w:val="none" w:sz="0" w:space="0" w:color="auto"/>
                <w:bottom w:val="none" w:sz="0" w:space="0" w:color="auto"/>
                <w:right w:val="none" w:sz="0" w:space="0" w:color="auto"/>
              </w:divBdr>
            </w:div>
            <w:div w:id="601569082">
              <w:marLeft w:val="0"/>
              <w:marRight w:val="0"/>
              <w:marTop w:val="0"/>
              <w:marBottom w:val="0"/>
              <w:divBdr>
                <w:top w:val="none" w:sz="0" w:space="0" w:color="auto"/>
                <w:left w:val="none" w:sz="0" w:space="0" w:color="auto"/>
                <w:bottom w:val="none" w:sz="0" w:space="0" w:color="auto"/>
                <w:right w:val="none" w:sz="0" w:space="0" w:color="auto"/>
              </w:divBdr>
            </w:div>
            <w:div w:id="1115292587">
              <w:marLeft w:val="0"/>
              <w:marRight w:val="0"/>
              <w:marTop w:val="0"/>
              <w:marBottom w:val="0"/>
              <w:divBdr>
                <w:top w:val="none" w:sz="0" w:space="0" w:color="auto"/>
                <w:left w:val="none" w:sz="0" w:space="0" w:color="auto"/>
                <w:bottom w:val="none" w:sz="0" w:space="0" w:color="auto"/>
                <w:right w:val="none" w:sz="0" w:space="0" w:color="auto"/>
              </w:divBdr>
            </w:div>
            <w:div w:id="959188135">
              <w:marLeft w:val="0"/>
              <w:marRight w:val="0"/>
              <w:marTop w:val="0"/>
              <w:marBottom w:val="0"/>
              <w:divBdr>
                <w:top w:val="none" w:sz="0" w:space="0" w:color="auto"/>
                <w:left w:val="none" w:sz="0" w:space="0" w:color="auto"/>
                <w:bottom w:val="none" w:sz="0" w:space="0" w:color="auto"/>
                <w:right w:val="none" w:sz="0" w:space="0" w:color="auto"/>
              </w:divBdr>
            </w:div>
            <w:div w:id="1681539795">
              <w:marLeft w:val="0"/>
              <w:marRight w:val="0"/>
              <w:marTop w:val="0"/>
              <w:marBottom w:val="0"/>
              <w:divBdr>
                <w:top w:val="none" w:sz="0" w:space="0" w:color="auto"/>
                <w:left w:val="none" w:sz="0" w:space="0" w:color="auto"/>
                <w:bottom w:val="none" w:sz="0" w:space="0" w:color="auto"/>
                <w:right w:val="none" w:sz="0" w:space="0" w:color="auto"/>
              </w:divBdr>
            </w:div>
            <w:div w:id="6402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4024">
      <w:bodyDiv w:val="1"/>
      <w:marLeft w:val="0"/>
      <w:marRight w:val="0"/>
      <w:marTop w:val="0"/>
      <w:marBottom w:val="0"/>
      <w:divBdr>
        <w:top w:val="none" w:sz="0" w:space="0" w:color="auto"/>
        <w:left w:val="none" w:sz="0" w:space="0" w:color="auto"/>
        <w:bottom w:val="none" w:sz="0" w:space="0" w:color="auto"/>
        <w:right w:val="none" w:sz="0" w:space="0" w:color="auto"/>
      </w:divBdr>
    </w:div>
    <w:div w:id="2009206765">
      <w:bodyDiv w:val="1"/>
      <w:marLeft w:val="0"/>
      <w:marRight w:val="0"/>
      <w:marTop w:val="0"/>
      <w:marBottom w:val="0"/>
      <w:divBdr>
        <w:top w:val="none" w:sz="0" w:space="0" w:color="auto"/>
        <w:left w:val="none" w:sz="0" w:space="0" w:color="auto"/>
        <w:bottom w:val="none" w:sz="0" w:space="0" w:color="auto"/>
        <w:right w:val="none" w:sz="0" w:space="0" w:color="auto"/>
      </w:divBdr>
    </w:div>
    <w:div w:id="2022969146">
      <w:bodyDiv w:val="1"/>
      <w:marLeft w:val="0"/>
      <w:marRight w:val="0"/>
      <w:marTop w:val="0"/>
      <w:marBottom w:val="0"/>
      <w:divBdr>
        <w:top w:val="none" w:sz="0" w:space="0" w:color="auto"/>
        <w:left w:val="none" w:sz="0" w:space="0" w:color="auto"/>
        <w:bottom w:val="none" w:sz="0" w:space="0" w:color="auto"/>
        <w:right w:val="none" w:sz="0" w:space="0" w:color="auto"/>
      </w:divBdr>
    </w:div>
    <w:div w:id="2065398999">
      <w:bodyDiv w:val="1"/>
      <w:marLeft w:val="0"/>
      <w:marRight w:val="0"/>
      <w:marTop w:val="0"/>
      <w:marBottom w:val="0"/>
      <w:divBdr>
        <w:top w:val="none" w:sz="0" w:space="0" w:color="auto"/>
        <w:left w:val="none" w:sz="0" w:space="0" w:color="auto"/>
        <w:bottom w:val="none" w:sz="0" w:space="0" w:color="auto"/>
        <w:right w:val="none" w:sz="0" w:space="0" w:color="auto"/>
      </w:divBdr>
    </w:div>
    <w:div w:id="2078091424">
      <w:bodyDiv w:val="1"/>
      <w:marLeft w:val="0"/>
      <w:marRight w:val="0"/>
      <w:marTop w:val="0"/>
      <w:marBottom w:val="0"/>
      <w:divBdr>
        <w:top w:val="none" w:sz="0" w:space="0" w:color="auto"/>
        <w:left w:val="none" w:sz="0" w:space="0" w:color="auto"/>
        <w:bottom w:val="none" w:sz="0" w:space="0" w:color="auto"/>
        <w:right w:val="none" w:sz="0" w:space="0" w:color="auto"/>
      </w:divBdr>
    </w:div>
    <w:div w:id="2100902125">
      <w:bodyDiv w:val="1"/>
      <w:marLeft w:val="0"/>
      <w:marRight w:val="0"/>
      <w:marTop w:val="0"/>
      <w:marBottom w:val="0"/>
      <w:divBdr>
        <w:top w:val="none" w:sz="0" w:space="0" w:color="auto"/>
        <w:left w:val="none" w:sz="0" w:space="0" w:color="auto"/>
        <w:bottom w:val="none" w:sz="0" w:space="0" w:color="auto"/>
        <w:right w:val="none" w:sz="0" w:space="0" w:color="auto"/>
      </w:divBdr>
      <w:divsChild>
        <w:div w:id="1810240520">
          <w:marLeft w:val="70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uk.wikipedia.org/wiki/&#1064;&#1090;&#1091;&#1095;&#1085;&#1072;_&#1085;&#1077;&#1081;&#1088;&#1086;&#1085;&#1085;&#1072;_&#1084;&#1077;&#1088;&#1077;&#1078;&#1072;" TargetMode="External"/><Relationship Id="rId47" Type="http://schemas.openxmlformats.org/officeDocument/2006/relationships/hyperlink" Target="https://arxiv.org/pdf/1506.02640.pdf?ref=blog.paperspace.com" TargetMode="External"/><Relationship Id="rId50" Type="http://schemas.openxmlformats.org/officeDocument/2006/relationships/hyperlink" Target="https://docs.opencv.org/4.x/" TargetMode="External"/><Relationship Id="rId55" Type="http://schemas.openxmlformats.org/officeDocument/2006/relationships/hyperlink" Target="https://universe.roboflow.com/chernivtsi-national-university/csgo_models"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hyperlink" Target="https://github.com/Kolyanuss/Course_work_4_2/releases/tag/V2" TargetMode="External"/><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github.com/WongKinYiu/yolov7" TargetMode="External"/><Relationship Id="rId53" Type="http://schemas.openxmlformats.org/officeDocument/2006/relationships/hyperlink" Target="https://github.com/ultralytics/ultralytics/issues/189" TargetMode="External"/><Relationship Id="rId58"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yperlink" Target="https://github.com/ra1nty/DXcam" TargetMode="External"/><Relationship Id="rId57" Type="http://schemas.openxmlformats.org/officeDocument/2006/relationships/hyperlink" Target="https://drive.google.com/file/d/15jExYTYwqc_CxyJvrytArZK_waDTvGj7/view?usp=sharing" TargetMode="External"/><Relationship Id="rId61" Type="http://schemas.openxmlformats.org/officeDocument/2006/relationships/image" Target="media/image31.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uk.wikipedia.org/wiki/&#1050;&#1086;&#1084;&#1087;%27&#1102;&#1090;&#1077;&#1088;&#1085;&#1080;&#1081;_&#1079;&#1110;&#1088;" TargetMode="External"/><Relationship Id="rId52" Type="http://schemas.openxmlformats.org/officeDocument/2006/relationships/hyperlink" Target="https://blog.roboflow.com/how-to-train-yolov8-on-a-custom-dataset/" TargetMode="External"/><Relationship Id="rId60" Type="http://schemas.openxmlformats.org/officeDocument/2006/relationships/image" Target="media/image3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hyperlink" Target="https://uk.wikipedia.org/wiki/&#1042;&#1080;&#1103;&#1074;&#1083;&#1103;&#1085;&#1085;&#1103;_&#1086;&#1073;%27&#1108;&#1082;&#1090;&#1110;&#1074;" TargetMode="External"/><Relationship Id="rId48" Type="http://schemas.openxmlformats.org/officeDocument/2006/relationships/hyperlink" Target="https://inside-machinelearning.com/en/use-yolov7/" TargetMode="External"/><Relationship Id="rId56" Type="http://schemas.openxmlformats.org/officeDocument/2006/relationships/hyperlink" Target="https://drive.google.com/file/d/1Ihp3fJKC15_iHO8YAZPzCCiumkYckMRe/view?usp=sharing"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learnopencv.com/object-detection-using-yolov5-and-opencv-dnn-in-c-and-python/"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blog.paperspace.com/yolov7/" TargetMode="External"/><Relationship Id="rId5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GyZnZRbLy0AKMdmYNx1yOV9yaQ==">AMUW2mU14GLuKTQLqEUPiPDlUtoefqpd+JhM6MsEYoYBAAa99lD0gNoyvImIk2ZHbs3ik9gOQUfcYhwVKSovqJLW4/An8JUCBTIUFaMW66MyXXE2+n2EzzwLcshdPith/OwBW4LM1sxJeRPu51D9uFLxyqfbSaHbUwP8N5ME5VridtMMjsWdP2xwKaKhpihmVfDsHhytRIoV60M/qGIpD9t4vl637cODKPs2+6wHlDLBAXCI/RQ/ZouOfHXMBVrK0+V2sHVhqBX0q9h8mVIKpjQAsQD4sz1FFPpe+8hCJYGwrqXnCUilGHJaSCN78ccAR5JO6ZSKf+I4EIZOJAbg3JyqExlh5GTUQb67XrjZSwKoah5UNrx6iD9p7haykffcnKAo5wxM3fs3TNwjW87ELsgbXRmTcc1I3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B804AA-EC9E-4D26-A96A-FCF61E9EA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61</Pages>
  <Words>46917</Words>
  <Characters>26744</Characters>
  <Application>Microsoft Office Word</Application>
  <DocSecurity>0</DocSecurity>
  <Lines>222</Lines>
  <Paragraphs>147</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Микола Максимович</dc:creator>
  <cp:lastModifiedBy>Микола Максимович</cp:lastModifiedBy>
  <cp:revision>53</cp:revision>
  <cp:lastPrinted>2023-06-18T11:32:00Z</cp:lastPrinted>
  <dcterms:created xsi:type="dcterms:W3CDTF">2023-06-17T10:08:00Z</dcterms:created>
  <dcterms:modified xsi:type="dcterms:W3CDTF">2023-06-19T18:10:00Z</dcterms:modified>
</cp:coreProperties>
</file>